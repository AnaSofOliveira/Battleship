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sz w:val="36"/>
          <w:szCs w:val="36"/>
        </w:rPr>
        <w:id w:val="-443532249"/>
        <w:docPartObj>
          <w:docPartGallery w:val="Table of Contents"/>
          <w:docPartUnique/>
        </w:docPartObj>
      </w:sdtPr>
      <w:sdtEndPr>
        <w:rPr>
          <w:noProof/>
          <w:sz w:val="22"/>
          <w:szCs w:val="24"/>
        </w:rPr>
      </w:sdtEndPr>
      <w:sdtContent>
        <w:p w14:paraId="5E1D8294" w14:textId="6DFAC39C" w:rsidR="00984B6D" w:rsidRPr="00632B30" w:rsidRDefault="00984B6D" w:rsidP="00632B30">
          <w:pPr>
            <w:jc w:val="center"/>
            <w:rPr>
              <w:sz w:val="36"/>
              <w:szCs w:val="36"/>
            </w:rPr>
          </w:pPr>
          <w:r w:rsidRPr="00632B30">
            <w:rPr>
              <w:sz w:val="36"/>
              <w:szCs w:val="36"/>
            </w:rPr>
            <w:t>Índice</w:t>
          </w:r>
        </w:p>
        <w:p w14:paraId="37B30B78" w14:textId="0BEC6715" w:rsidR="00AE424B" w:rsidRDefault="00984B6D">
          <w:pPr>
            <w:pStyle w:val="ndice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3812942" w:history="1">
            <w:r w:rsidR="00AE424B" w:rsidRPr="006B54C1">
              <w:rPr>
                <w:rStyle w:val="Hiperligao"/>
                <w:noProof/>
              </w:rPr>
              <w:t>Estrangeirismos e Acrónimos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_Toc113812942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4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6ACBCF7C" w14:textId="3352F5DC" w:rsidR="00AE424B" w:rsidRDefault="00000000">
          <w:pPr>
            <w:pStyle w:val="ndice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13812943" w:history="1">
            <w:r w:rsidR="00AE424B" w:rsidRPr="006B54C1">
              <w:rPr>
                <w:rStyle w:val="Hiperligao"/>
                <w:noProof/>
              </w:rPr>
              <w:t>Introdução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_Toc113812943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6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27E3C089" w14:textId="4E3CD36B" w:rsidR="00AE424B" w:rsidRDefault="00000000">
          <w:pPr>
            <w:pStyle w:val="ndice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13812944" w:history="1">
            <w:r w:rsidR="00AE424B" w:rsidRPr="006B54C1">
              <w:rPr>
                <w:rStyle w:val="Hiperligao"/>
                <w:noProof/>
              </w:rPr>
              <w:t>Conceitos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_Toc113812944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8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675DFE3E" w14:textId="39B9DA01" w:rsidR="00AE424B" w:rsidRDefault="00000000">
          <w:pPr>
            <w:pStyle w:val="ndice2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45" w:history="1">
            <w:r w:rsidR="00AE424B" w:rsidRPr="006B54C1">
              <w:rPr>
                <w:rStyle w:val="Hiperligao"/>
                <w:noProof/>
              </w:rPr>
              <w:t>Sistema de Gestão de Conteúdos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_Toc113812945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8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1BEF6C63" w14:textId="4420D077" w:rsidR="00AE424B" w:rsidRDefault="00000000">
          <w:pPr>
            <w:pStyle w:val="ndice2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46" w:history="1">
            <w:r w:rsidR="00AE424B" w:rsidRPr="006B54C1">
              <w:rPr>
                <w:rStyle w:val="Hiperligao"/>
                <w:noProof/>
              </w:rPr>
              <w:t xml:space="preserve">Serviço </w:t>
            </w:r>
            <w:r w:rsidR="00AE424B" w:rsidRPr="006B54C1">
              <w:rPr>
                <w:rStyle w:val="Hiperligao"/>
                <w:i/>
                <w:iCs/>
                <w:noProof/>
              </w:rPr>
              <w:t>Web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_Toc113812946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8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4B1DDFF7" w14:textId="03B7467B" w:rsidR="00AE424B" w:rsidRDefault="00000000">
          <w:pPr>
            <w:pStyle w:val="ndice2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47" w:history="1">
            <w:r w:rsidR="00AE424B" w:rsidRPr="006B54C1">
              <w:rPr>
                <w:rStyle w:val="Hiperligao"/>
                <w:noProof/>
              </w:rPr>
              <w:t>SOAP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_Toc113812947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8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5425E3F1" w14:textId="7E3D564A" w:rsidR="00AE424B" w:rsidRDefault="00000000">
          <w:pPr>
            <w:pStyle w:val="ndice2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48" w:history="1">
            <w:r w:rsidR="00AE424B" w:rsidRPr="006B54C1">
              <w:rPr>
                <w:rStyle w:val="Hiperligao"/>
                <w:noProof/>
              </w:rPr>
              <w:t>RESTful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_Toc113812948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9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4CA66CE4" w14:textId="086CB2CC" w:rsidR="00AE424B" w:rsidRDefault="00000000">
          <w:pPr>
            <w:pStyle w:val="ndice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13812949" w:history="1">
            <w:r w:rsidR="00AE424B" w:rsidRPr="006B54C1">
              <w:rPr>
                <w:rStyle w:val="Hiperligao"/>
                <w:noProof/>
              </w:rPr>
              <w:t>Projeto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_Toc113812949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10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27AC4697" w14:textId="5F6DDFF4" w:rsidR="00AE424B" w:rsidRDefault="00000000">
          <w:pPr>
            <w:pStyle w:val="ndice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13812950" w:history="1">
            <w:r w:rsidR="00AE424B" w:rsidRPr="006B54C1">
              <w:rPr>
                <w:rStyle w:val="Hiperligao"/>
                <w:noProof/>
              </w:rPr>
              <w:t>Frontend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_Toc113812950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12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171CC794" w14:textId="29A86633" w:rsidR="00AE424B" w:rsidRDefault="00000000">
          <w:pPr>
            <w:pStyle w:val="ndice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13812951" w:history="1">
            <w:r w:rsidR="00AE424B" w:rsidRPr="006B54C1">
              <w:rPr>
                <w:rStyle w:val="Hiperligao"/>
                <w:noProof/>
              </w:rPr>
              <w:t>Processo de Desenvolvimento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_Toc113812951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16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46213F7F" w14:textId="52D0F507" w:rsidR="00AE424B" w:rsidRDefault="00000000">
          <w:pPr>
            <w:pStyle w:val="ndice2"/>
            <w:tabs>
              <w:tab w:val="left" w:pos="132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52" w:history="1">
            <w:r w:rsidR="00AE424B" w:rsidRPr="006B54C1">
              <w:rPr>
                <w:rStyle w:val="Hiperligao"/>
                <w:noProof/>
              </w:rPr>
              <w:t>1.</w:t>
            </w:r>
            <w:r w:rsidR="00AE424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="00AE424B" w:rsidRPr="006B54C1">
              <w:rPr>
                <w:rStyle w:val="Hiperligao"/>
                <w:noProof/>
              </w:rPr>
              <w:t xml:space="preserve">Registo e Base de Dados de </w:t>
            </w:r>
            <w:r w:rsidR="00AE424B" w:rsidRPr="006B54C1">
              <w:rPr>
                <w:rStyle w:val="Hiperligao"/>
                <w:i/>
                <w:iCs/>
                <w:noProof/>
              </w:rPr>
              <w:t>Users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_Toc113812952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16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048DD6F6" w14:textId="7B6C907F" w:rsidR="00AE424B" w:rsidRDefault="00000000">
          <w:pPr>
            <w:pStyle w:val="ndice2"/>
            <w:tabs>
              <w:tab w:val="left" w:pos="132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53" w:history="1">
            <w:r w:rsidR="00AE424B" w:rsidRPr="006B54C1">
              <w:rPr>
                <w:rStyle w:val="Hiperligao"/>
                <w:noProof/>
              </w:rPr>
              <w:t>2.</w:t>
            </w:r>
            <w:r w:rsidR="00AE424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="00AE424B" w:rsidRPr="006B54C1">
              <w:rPr>
                <w:rStyle w:val="Hiperligao"/>
                <w:noProof/>
              </w:rPr>
              <w:t>Criação de Sessão e Redireccionamento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_Toc113812953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17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507C5D74" w14:textId="3D1AF6F3" w:rsidR="00AE424B" w:rsidRDefault="00000000">
          <w:pPr>
            <w:pStyle w:val="ndice2"/>
            <w:tabs>
              <w:tab w:val="left" w:pos="132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54" w:history="1">
            <w:r w:rsidR="00AE424B" w:rsidRPr="006B54C1">
              <w:rPr>
                <w:rStyle w:val="Hiperligao"/>
                <w:noProof/>
              </w:rPr>
              <w:t>3.</w:t>
            </w:r>
            <w:r w:rsidR="00AE424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="00AE424B" w:rsidRPr="006B54C1">
              <w:rPr>
                <w:rStyle w:val="Hiperligao"/>
                <w:noProof/>
              </w:rPr>
              <w:t xml:space="preserve">Estilização da Página de Registo e </w:t>
            </w:r>
            <w:r w:rsidR="00AE424B" w:rsidRPr="006B54C1">
              <w:rPr>
                <w:rStyle w:val="Hiperligao"/>
                <w:i/>
                <w:iCs/>
                <w:noProof/>
              </w:rPr>
              <w:t>Login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_Toc113812954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17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4E1A0CEC" w14:textId="6F6DA6FF" w:rsidR="00AE424B" w:rsidRDefault="00000000">
          <w:pPr>
            <w:pStyle w:val="ndice2"/>
            <w:tabs>
              <w:tab w:val="left" w:pos="132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55" w:history="1">
            <w:r w:rsidR="00AE424B" w:rsidRPr="006B54C1">
              <w:rPr>
                <w:rStyle w:val="Hiperligao"/>
                <w:noProof/>
              </w:rPr>
              <w:t>4.</w:t>
            </w:r>
            <w:r w:rsidR="00AE424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="00AE424B" w:rsidRPr="006B54C1">
              <w:rPr>
                <w:rStyle w:val="Hiperligao"/>
                <w:noProof/>
              </w:rPr>
              <w:t>Criação da Barra de Reprodução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_Toc113812955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18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586E9525" w14:textId="210B7CF2" w:rsidR="00AE424B" w:rsidRDefault="00000000">
          <w:pPr>
            <w:pStyle w:val="ndice2"/>
            <w:tabs>
              <w:tab w:val="left" w:pos="132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56" w:history="1">
            <w:r w:rsidR="00AE424B" w:rsidRPr="006B54C1">
              <w:rPr>
                <w:rStyle w:val="Hiperligao"/>
                <w:noProof/>
              </w:rPr>
              <w:t>5.</w:t>
            </w:r>
            <w:r w:rsidR="00AE424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="00AE424B" w:rsidRPr="006B54C1">
              <w:rPr>
                <w:rStyle w:val="Hiperligao"/>
                <w:noProof/>
              </w:rPr>
              <w:t>Criação da Barra Lateral de Navegação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_Toc113812956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18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255C9D5C" w14:textId="672E33A9" w:rsidR="00AE424B" w:rsidRDefault="00000000">
          <w:pPr>
            <w:pStyle w:val="ndice2"/>
            <w:tabs>
              <w:tab w:val="left" w:pos="132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57" w:history="1">
            <w:r w:rsidR="00AE424B" w:rsidRPr="006B54C1">
              <w:rPr>
                <w:rStyle w:val="Hiperligao"/>
                <w:noProof/>
              </w:rPr>
              <w:t>6.</w:t>
            </w:r>
            <w:r w:rsidR="00AE424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="00AE424B" w:rsidRPr="006B54C1">
              <w:rPr>
                <w:rStyle w:val="Hiperligao"/>
                <w:noProof/>
              </w:rPr>
              <w:t>Criação das Várias Tabelas na Base de Dados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_Toc113812957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18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6D0DA1FE" w14:textId="6F2F5393" w:rsidR="00AE424B" w:rsidRDefault="00000000">
          <w:pPr>
            <w:pStyle w:val="ndice2"/>
            <w:tabs>
              <w:tab w:val="left" w:pos="132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58" w:history="1">
            <w:r w:rsidR="00AE424B" w:rsidRPr="006B54C1">
              <w:rPr>
                <w:rStyle w:val="Hiperligao"/>
                <w:noProof/>
              </w:rPr>
              <w:t>7.</w:t>
            </w:r>
            <w:r w:rsidR="00AE424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="00AE424B" w:rsidRPr="006B54C1">
              <w:rPr>
                <w:rStyle w:val="Hiperligao"/>
                <w:noProof/>
              </w:rPr>
              <w:t>Configuração da Página de Entrada do Utilizador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_Toc113812958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19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3F0C89BB" w14:textId="4CC4A034" w:rsidR="00AE424B" w:rsidRDefault="00000000">
          <w:pPr>
            <w:pStyle w:val="ndice2"/>
            <w:tabs>
              <w:tab w:val="left" w:pos="132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59" w:history="1">
            <w:r w:rsidR="00AE424B" w:rsidRPr="006B54C1">
              <w:rPr>
                <w:rStyle w:val="Hiperligao"/>
                <w:noProof/>
              </w:rPr>
              <w:t>8.</w:t>
            </w:r>
            <w:r w:rsidR="00AE424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="00AE424B" w:rsidRPr="006B54C1">
              <w:rPr>
                <w:rStyle w:val="Hiperligao"/>
                <w:noProof/>
              </w:rPr>
              <w:t>Configuração da Página do Álbum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_Toc113812959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20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5F0C9988" w14:textId="09D76D6B" w:rsidR="00AE424B" w:rsidRDefault="00000000">
          <w:pPr>
            <w:pStyle w:val="ndice2"/>
            <w:tabs>
              <w:tab w:val="left" w:pos="132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60" w:history="1">
            <w:r w:rsidR="00AE424B" w:rsidRPr="006B54C1">
              <w:rPr>
                <w:rStyle w:val="Hiperligao"/>
                <w:noProof/>
              </w:rPr>
              <w:t>9.</w:t>
            </w:r>
            <w:r w:rsidR="00AE424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="00AE424B" w:rsidRPr="006B54C1">
              <w:rPr>
                <w:rStyle w:val="Hiperligao"/>
                <w:noProof/>
              </w:rPr>
              <w:t>Implementação do Reprodutor de Áudio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_Toc113812960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20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016AE501" w14:textId="6DF2082E" w:rsidR="00AE424B" w:rsidRDefault="00000000">
          <w:pPr>
            <w:pStyle w:val="ndice2"/>
            <w:tabs>
              <w:tab w:val="left" w:pos="132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61" w:history="1">
            <w:r w:rsidR="00AE424B" w:rsidRPr="006B54C1">
              <w:rPr>
                <w:rStyle w:val="Hiperligao"/>
                <w:noProof/>
              </w:rPr>
              <w:t>10.</w:t>
            </w:r>
            <w:r w:rsidR="00AE424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="00AE424B" w:rsidRPr="006B54C1">
              <w:rPr>
                <w:rStyle w:val="Hiperligao"/>
                <w:noProof/>
              </w:rPr>
              <w:t>Configuração da Página do Artista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_Toc113812961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20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7CE00EBB" w14:textId="369E378A" w:rsidR="00AE424B" w:rsidRDefault="00000000">
          <w:pPr>
            <w:pStyle w:val="ndice2"/>
            <w:tabs>
              <w:tab w:val="left" w:pos="132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62" w:history="1">
            <w:r w:rsidR="00AE424B" w:rsidRPr="006B54C1">
              <w:rPr>
                <w:rStyle w:val="Hiperligao"/>
                <w:noProof/>
              </w:rPr>
              <w:t>11.</w:t>
            </w:r>
            <w:r w:rsidR="00AE424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="00AE424B" w:rsidRPr="006B54C1">
              <w:rPr>
                <w:rStyle w:val="Hiperligao"/>
                <w:noProof/>
              </w:rPr>
              <w:t>Configuração da Página de Procura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_Toc113812962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20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3AA2250E" w14:textId="08DF2DD3" w:rsidR="00AE424B" w:rsidRDefault="00000000">
          <w:pPr>
            <w:pStyle w:val="ndice2"/>
            <w:tabs>
              <w:tab w:val="left" w:pos="132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63" w:history="1">
            <w:r w:rsidR="00AE424B" w:rsidRPr="006B54C1">
              <w:rPr>
                <w:rStyle w:val="Hiperligao"/>
                <w:noProof/>
              </w:rPr>
              <w:t>12.</w:t>
            </w:r>
            <w:r w:rsidR="00AE424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="00AE424B" w:rsidRPr="006B54C1">
              <w:rPr>
                <w:rStyle w:val="Hiperligao"/>
                <w:noProof/>
              </w:rPr>
              <w:t>Configuração da Página de Listas de Reprodução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_Toc113812963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21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79745888" w14:textId="340F5053" w:rsidR="00AE424B" w:rsidRDefault="00000000">
          <w:pPr>
            <w:pStyle w:val="ndice2"/>
            <w:tabs>
              <w:tab w:val="left" w:pos="132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64" w:history="1">
            <w:r w:rsidR="00AE424B" w:rsidRPr="006B54C1">
              <w:rPr>
                <w:rStyle w:val="Hiperligao"/>
                <w:noProof/>
              </w:rPr>
              <w:t>13.</w:t>
            </w:r>
            <w:r w:rsidR="00AE424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="00AE424B" w:rsidRPr="006B54C1">
              <w:rPr>
                <w:rStyle w:val="Hiperligao"/>
                <w:noProof/>
              </w:rPr>
              <w:t>Menu de Controlo do Áudio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_Toc113812964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21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7F75606C" w14:textId="5149A2D4" w:rsidR="00AE424B" w:rsidRDefault="00000000">
          <w:pPr>
            <w:pStyle w:val="ndice2"/>
            <w:tabs>
              <w:tab w:val="left" w:pos="132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65" w:history="1">
            <w:r w:rsidR="00AE424B" w:rsidRPr="006B54C1">
              <w:rPr>
                <w:rStyle w:val="Hiperligao"/>
                <w:noProof/>
              </w:rPr>
              <w:t>14.</w:t>
            </w:r>
            <w:r w:rsidR="00AE424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="00AE424B" w:rsidRPr="006B54C1">
              <w:rPr>
                <w:rStyle w:val="Hiperligao"/>
                <w:noProof/>
              </w:rPr>
              <w:t>Página de Perfil do Utilizador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_Toc113812965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22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55011BB9" w14:textId="2FB293E1" w:rsidR="00AE424B" w:rsidRDefault="00000000">
          <w:pPr>
            <w:pStyle w:val="ndice2"/>
            <w:tabs>
              <w:tab w:val="left" w:pos="132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66" w:history="1">
            <w:r w:rsidR="00AE424B" w:rsidRPr="006B54C1">
              <w:rPr>
                <w:rStyle w:val="Hiperligao"/>
                <w:noProof/>
              </w:rPr>
              <w:t>15.</w:t>
            </w:r>
            <w:r w:rsidR="00AE424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="00AE424B" w:rsidRPr="006B54C1">
              <w:rPr>
                <w:rStyle w:val="Hiperligao"/>
                <w:noProof/>
              </w:rPr>
              <w:t>Menu de Controlo do Administrador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_Toc113812966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22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2691783A" w14:textId="4B109324" w:rsidR="00AE424B" w:rsidRDefault="00000000">
          <w:pPr>
            <w:pStyle w:val="ndice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13812967" w:history="1">
            <w:r w:rsidR="00AE424B" w:rsidRPr="006B54C1">
              <w:rPr>
                <w:rStyle w:val="Hiperligao"/>
                <w:noProof/>
              </w:rPr>
              <w:t>Conceito Final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_Toc113812967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24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35BE11C0" w14:textId="0604C5B9" w:rsidR="00AE424B" w:rsidRDefault="00000000">
          <w:pPr>
            <w:pStyle w:val="ndice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13812968" w:history="1">
            <w:r w:rsidR="00AE424B" w:rsidRPr="006B54C1">
              <w:rPr>
                <w:rStyle w:val="Hiperligao"/>
                <w:noProof/>
              </w:rPr>
              <w:t>Implementações Complementares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_Toc113812968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30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57BBD3EE" w14:textId="06AF9959" w:rsidR="00AE424B" w:rsidRDefault="00000000">
          <w:pPr>
            <w:pStyle w:val="ndice2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69" w:history="1">
            <w:r w:rsidR="00AE424B" w:rsidRPr="006B54C1">
              <w:rPr>
                <w:rStyle w:val="Hiperligao"/>
                <w:noProof/>
              </w:rPr>
              <w:t>Web Service – Spotify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_Toc113812969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30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5BBE41DA" w14:textId="35A1B56A" w:rsidR="00AE424B" w:rsidRDefault="00000000">
          <w:pPr>
            <w:pStyle w:val="ndice2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70" w:history="1">
            <w:r w:rsidR="00AE424B" w:rsidRPr="006B54C1">
              <w:rPr>
                <w:rStyle w:val="Hiperligao"/>
                <w:noProof/>
              </w:rPr>
              <w:t>JQuery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_Toc113812970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30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2CF133B8" w14:textId="0176C81F" w:rsidR="00AE424B" w:rsidRDefault="00000000">
          <w:pPr>
            <w:pStyle w:val="ndice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13812971" w:history="1">
            <w:r w:rsidR="00AE424B" w:rsidRPr="006B54C1">
              <w:rPr>
                <w:rStyle w:val="Hiperligao"/>
                <w:noProof/>
              </w:rPr>
              <w:t>Observações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_Toc113812971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32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3C59E66C" w14:textId="6D8F4084" w:rsidR="00AE424B" w:rsidRDefault="00000000">
          <w:pPr>
            <w:pStyle w:val="ndice2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72" w:history="1">
            <w:r w:rsidR="00AE424B" w:rsidRPr="006B54C1">
              <w:rPr>
                <w:rStyle w:val="Hiperligao"/>
                <w:noProof/>
              </w:rPr>
              <w:t>Validação do Registo por parte do Utilizador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_Toc113812972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32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5FE98923" w14:textId="7BCA6F83" w:rsidR="00AE424B" w:rsidRDefault="00000000">
          <w:pPr>
            <w:pStyle w:val="ndice2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73" w:history="1">
            <w:r w:rsidR="00AE424B" w:rsidRPr="006B54C1">
              <w:rPr>
                <w:rStyle w:val="Hiperligao"/>
                <w:noProof/>
              </w:rPr>
              <w:t>Adição de Conteúdos Dinamicamente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_Toc113812973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32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1D3EDDA2" w14:textId="63999213" w:rsidR="00AE424B" w:rsidRDefault="00000000">
          <w:pPr>
            <w:pStyle w:val="ndice2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74" w:history="1">
            <w:r w:rsidR="00AE424B" w:rsidRPr="006B54C1">
              <w:rPr>
                <w:rStyle w:val="Hiperligao"/>
                <w:noProof/>
              </w:rPr>
              <w:t>Guardar Informação do Tema na Sessão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_Toc113812974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32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0FC94222" w14:textId="57A97F90" w:rsidR="00AE424B" w:rsidRDefault="00000000">
          <w:pPr>
            <w:pStyle w:val="ndice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13812975" w:history="1">
            <w:r w:rsidR="00AE424B" w:rsidRPr="006B54C1">
              <w:rPr>
                <w:rStyle w:val="Hiperligao"/>
                <w:noProof/>
              </w:rPr>
              <w:t>Implementações Futuras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_Toc113812975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34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36FAC142" w14:textId="7E7C5FA2" w:rsidR="00AE424B" w:rsidRDefault="00000000">
          <w:pPr>
            <w:pStyle w:val="ndice2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76" w:history="1">
            <w:r w:rsidR="00AE424B" w:rsidRPr="006B54C1">
              <w:rPr>
                <w:rStyle w:val="Hiperligao"/>
                <w:noProof/>
              </w:rPr>
              <w:t>Alteração da Imagem de Utilizador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_Toc113812976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34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4CD4CF93" w14:textId="2C111DA9" w:rsidR="00AE424B" w:rsidRDefault="00000000">
          <w:pPr>
            <w:pStyle w:val="ndice2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77" w:history="1">
            <w:r w:rsidR="00AE424B" w:rsidRPr="006B54C1">
              <w:rPr>
                <w:rStyle w:val="Hiperligao"/>
                <w:noProof/>
              </w:rPr>
              <w:t>Adição de Conteúdos por Parte do Utilizador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_Toc113812977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34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1B2C2900" w14:textId="6AA214DA" w:rsidR="00AE424B" w:rsidRDefault="00000000">
          <w:pPr>
            <w:pStyle w:val="ndice2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13812978" w:history="1">
            <w:r w:rsidR="00AE424B" w:rsidRPr="006B54C1">
              <w:rPr>
                <w:rStyle w:val="Hiperligao"/>
                <w:noProof/>
              </w:rPr>
              <w:t>Listas de Reprodução Públicas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_Toc113812978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34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082D9C60" w14:textId="1AC93FE4" w:rsidR="00AE424B" w:rsidRDefault="00000000">
          <w:pPr>
            <w:pStyle w:val="ndice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13812979" w:history="1">
            <w:r w:rsidR="00AE424B" w:rsidRPr="006B54C1">
              <w:rPr>
                <w:rStyle w:val="Hiperligao"/>
                <w:noProof/>
              </w:rPr>
              <w:t>Conclusão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_Toc113812979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36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58D4CB44" w14:textId="17E74949" w:rsidR="00AE424B" w:rsidRDefault="00000000">
          <w:pPr>
            <w:pStyle w:val="ndice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13812980" w:history="1">
            <w:r w:rsidR="00AE424B" w:rsidRPr="006B54C1">
              <w:rPr>
                <w:rStyle w:val="Hiperligao"/>
                <w:noProof/>
              </w:rPr>
              <w:t>Bibliografia</w:t>
            </w:r>
            <w:r w:rsidR="00AE424B">
              <w:rPr>
                <w:noProof/>
                <w:webHidden/>
              </w:rPr>
              <w:tab/>
            </w:r>
            <w:r w:rsidR="00AE424B">
              <w:rPr>
                <w:noProof/>
                <w:webHidden/>
              </w:rPr>
              <w:fldChar w:fldCharType="begin"/>
            </w:r>
            <w:r w:rsidR="00AE424B">
              <w:rPr>
                <w:noProof/>
                <w:webHidden/>
              </w:rPr>
              <w:instrText xml:space="preserve"> PAGEREF _Toc113812980 \h </w:instrText>
            </w:r>
            <w:r w:rsidR="00AE424B">
              <w:rPr>
                <w:noProof/>
                <w:webHidden/>
              </w:rPr>
            </w:r>
            <w:r w:rsidR="00AE424B">
              <w:rPr>
                <w:noProof/>
                <w:webHidden/>
              </w:rPr>
              <w:fldChar w:fldCharType="separate"/>
            </w:r>
            <w:r w:rsidR="00AE424B">
              <w:rPr>
                <w:noProof/>
                <w:webHidden/>
              </w:rPr>
              <w:t>38</w:t>
            </w:r>
            <w:r w:rsidR="00AE424B">
              <w:rPr>
                <w:noProof/>
                <w:webHidden/>
              </w:rPr>
              <w:fldChar w:fldCharType="end"/>
            </w:r>
          </w:hyperlink>
        </w:p>
        <w:p w14:paraId="2D2743DB" w14:textId="7686D8F9" w:rsidR="00984B6D" w:rsidRDefault="00984B6D" w:rsidP="00B74610">
          <w:r>
            <w:rPr>
              <w:noProof/>
            </w:rPr>
            <w:fldChar w:fldCharType="end"/>
          </w:r>
        </w:p>
      </w:sdtContent>
    </w:sdt>
    <w:p w14:paraId="4CD709F8" w14:textId="6CED7E46" w:rsidR="005105CC" w:rsidRDefault="00984B6D" w:rsidP="006050AF">
      <w:r>
        <w:br w:type="page"/>
      </w:r>
    </w:p>
    <w:p w14:paraId="1E07C2AE" w14:textId="28844BB9" w:rsidR="006050AF" w:rsidRPr="006050AF" w:rsidRDefault="006050AF" w:rsidP="006050AF">
      <w:pPr>
        <w:jc w:val="center"/>
        <w:rPr>
          <w:sz w:val="36"/>
          <w:szCs w:val="36"/>
        </w:rPr>
      </w:pPr>
      <w:r w:rsidRPr="00632B30">
        <w:rPr>
          <w:sz w:val="36"/>
          <w:szCs w:val="36"/>
        </w:rPr>
        <w:lastRenderedPageBreak/>
        <w:t>Índice</w:t>
      </w:r>
      <w:r>
        <w:rPr>
          <w:sz w:val="36"/>
          <w:szCs w:val="36"/>
        </w:rPr>
        <w:t xml:space="preserve"> de Figuras</w:t>
      </w:r>
    </w:p>
    <w:p w14:paraId="18FCA16A" w14:textId="4E51BA7A" w:rsidR="00AE424B" w:rsidRDefault="005105CC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r>
        <w:rPr>
          <w:rFonts w:eastAsiaTheme="majorEastAsia" w:cstheme="majorBidi"/>
          <w:color w:val="000000" w:themeColor="text1"/>
          <w:sz w:val="36"/>
          <w:szCs w:val="32"/>
        </w:rPr>
        <w:fldChar w:fldCharType="begin"/>
      </w:r>
      <w:r>
        <w:rPr>
          <w:rFonts w:eastAsiaTheme="majorEastAsia" w:cstheme="majorBidi"/>
          <w:color w:val="000000" w:themeColor="text1"/>
          <w:sz w:val="36"/>
          <w:szCs w:val="32"/>
        </w:rPr>
        <w:instrText xml:space="preserve"> TOC \h \z \c "Figura" </w:instrText>
      </w:r>
      <w:r>
        <w:rPr>
          <w:rFonts w:eastAsiaTheme="majorEastAsia" w:cstheme="majorBidi"/>
          <w:color w:val="000000" w:themeColor="text1"/>
          <w:sz w:val="36"/>
          <w:szCs w:val="32"/>
        </w:rPr>
        <w:fldChar w:fldCharType="separate"/>
      </w:r>
      <w:hyperlink w:anchor="_Toc113812981" w:history="1">
        <w:r w:rsidR="00AE424B" w:rsidRPr="00A57A19">
          <w:rPr>
            <w:rStyle w:val="Hiperligao"/>
            <w:noProof/>
          </w:rPr>
          <w:t>Figura 1: Logótipo Sporkify.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_Toc113812981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10</w:t>
        </w:r>
        <w:r w:rsidR="00AE424B">
          <w:rPr>
            <w:noProof/>
            <w:webHidden/>
          </w:rPr>
          <w:fldChar w:fldCharType="end"/>
        </w:r>
      </w:hyperlink>
    </w:p>
    <w:p w14:paraId="2EC919BA" w14:textId="1794BACA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2982" w:history="1">
        <w:r w:rsidR="00AE424B" w:rsidRPr="00A57A19">
          <w:rPr>
            <w:rStyle w:val="Hiperligao"/>
            <w:noProof/>
          </w:rPr>
          <w:t>Figura 2: Wireframe do Ecrã de Login e Registo.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_Toc113812982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12</w:t>
        </w:r>
        <w:r w:rsidR="00AE424B">
          <w:rPr>
            <w:noProof/>
            <w:webHidden/>
          </w:rPr>
          <w:fldChar w:fldCharType="end"/>
        </w:r>
      </w:hyperlink>
    </w:p>
    <w:p w14:paraId="73ECD394" w14:textId="3A23C332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2983" w:history="1">
        <w:r w:rsidR="00AE424B" w:rsidRPr="00A57A19">
          <w:rPr>
            <w:rStyle w:val="Hiperligao"/>
            <w:noProof/>
          </w:rPr>
          <w:t>Figura 3: Wireframe do Ecrã Principal.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_Toc113812983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12</w:t>
        </w:r>
        <w:r w:rsidR="00AE424B">
          <w:rPr>
            <w:noProof/>
            <w:webHidden/>
          </w:rPr>
          <w:fldChar w:fldCharType="end"/>
        </w:r>
      </w:hyperlink>
    </w:p>
    <w:p w14:paraId="5F7DBAE4" w14:textId="48CEC78C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2984" w:history="1">
        <w:r w:rsidR="00AE424B" w:rsidRPr="00A57A19">
          <w:rPr>
            <w:rStyle w:val="Hiperligao"/>
            <w:noProof/>
          </w:rPr>
          <w:t>Figura 4: Ecrã de Detalhes do Utilizador.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_Toc113812984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13</w:t>
        </w:r>
        <w:r w:rsidR="00AE424B">
          <w:rPr>
            <w:noProof/>
            <w:webHidden/>
          </w:rPr>
          <w:fldChar w:fldCharType="end"/>
        </w:r>
      </w:hyperlink>
    </w:p>
    <w:p w14:paraId="7577ACD8" w14:textId="420012F7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2985" w:history="1">
        <w:r w:rsidR="00AE424B" w:rsidRPr="00A57A19">
          <w:rPr>
            <w:rStyle w:val="Hiperligao"/>
            <w:noProof/>
          </w:rPr>
          <w:t>Figura 5: Ecrã de Edição dos Detalhes de Utilizador.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_Toc113812985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13</w:t>
        </w:r>
        <w:r w:rsidR="00AE424B">
          <w:rPr>
            <w:noProof/>
            <w:webHidden/>
          </w:rPr>
          <w:fldChar w:fldCharType="end"/>
        </w:r>
      </w:hyperlink>
    </w:p>
    <w:p w14:paraId="0B2EC984" w14:textId="642489F3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2986" w:history="1">
        <w:r w:rsidR="00AE424B" w:rsidRPr="00A57A19">
          <w:rPr>
            <w:rStyle w:val="Hiperligao"/>
            <w:noProof/>
          </w:rPr>
          <w:t>Figura 6: Ecrã das Listas de Reprodução.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_Toc113812986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14</w:t>
        </w:r>
        <w:r w:rsidR="00AE424B">
          <w:rPr>
            <w:noProof/>
            <w:webHidden/>
          </w:rPr>
          <w:fldChar w:fldCharType="end"/>
        </w:r>
      </w:hyperlink>
    </w:p>
    <w:p w14:paraId="1CF587ED" w14:textId="71CD034A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2987" w:history="1">
        <w:r w:rsidR="00AE424B" w:rsidRPr="00A57A19">
          <w:rPr>
            <w:rStyle w:val="Hiperligao"/>
            <w:noProof/>
          </w:rPr>
          <w:t>Figura 7: Ecrã de Informação do Álbum.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_Toc113812987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14</w:t>
        </w:r>
        <w:r w:rsidR="00AE424B">
          <w:rPr>
            <w:noProof/>
            <w:webHidden/>
          </w:rPr>
          <w:fldChar w:fldCharType="end"/>
        </w:r>
      </w:hyperlink>
    </w:p>
    <w:p w14:paraId="126C40B4" w14:textId="336E65E4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2988" w:history="1">
        <w:r w:rsidR="00AE424B" w:rsidRPr="00A57A19">
          <w:rPr>
            <w:rStyle w:val="Hiperligao"/>
            <w:noProof/>
          </w:rPr>
          <w:t>Figura 8: Ecrã de Controlo do Administrador.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_Toc113812988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15</w:t>
        </w:r>
        <w:r w:rsidR="00AE424B">
          <w:rPr>
            <w:noProof/>
            <w:webHidden/>
          </w:rPr>
          <w:fldChar w:fldCharType="end"/>
        </w:r>
      </w:hyperlink>
    </w:p>
    <w:p w14:paraId="5DFAF64E" w14:textId="20D60D59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2989" w:history="1">
        <w:r w:rsidR="00AE424B" w:rsidRPr="00A57A19">
          <w:rPr>
            <w:rStyle w:val="Hiperligao"/>
            <w:noProof/>
          </w:rPr>
          <w:t>Figura 9: Estrutura da Tabela "Users".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_Toc113812989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16</w:t>
        </w:r>
        <w:r w:rsidR="00AE424B">
          <w:rPr>
            <w:noProof/>
            <w:webHidden/>
          </w:rPr>
          <w:fldChar w:fldCharType="end"/>
        </w:r>
      </w:hyperlink>
    </w:p>
    <w:p w14:paraId="7FC80206" w14:textId="7D9D7390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2990" w:history="1">
        <w:r w:rsidR="00AE424B" w:rsidRPr="00A57A19">
          <w:rPr>
            <w:rStyle w:val="Hiperligao"/>
            <w:noProof/>
          </w:rPr>
          <w:t>Figura 10: Estrutura da Tabela "Challenges".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_Toc113812990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16</w:t>
        </w:r>
        <w:r w:rsidR="00AE424B">
          <w:rPr>
            <w:noProof/>
            <w:webHidden/>
          </w:rPr>
          <w:fldChar w:fldCharType="end"/>
        </w:r>
      </w:hyperlink>
    </w:p>
    <w:p w14:paraId="37028B67" w14:textId="0843BE34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2991" w:history="1">
        <w:r w:rsidR="00AE424B" w:rsidRPr="00A57A19">
          <w:rPr>
            <w:rStyle w:val="Hiperligao"/>
            <w:noProof/>
          </w:rPr>
          <w:t>Figura 11: Estrutura da Tabela "Email-Accounts".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_Toc113812991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17</w:t>
        </w:r>
        <w:r w:rsidR="00AE424B">
          <w:rPr>
            <w:noProof/>
            <w:webHidden/>
          </w:rPr>
          <w:fldChar w:fldCharType="end"/>
        </w:r>
      </w:hyperlink>
    </w:p>
    <w:p w14:paraId="77AAC58E" w14:textId="6147E828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2992" w:history="1">
        <w:r w:rsidR="00AE424B" w:rsidRPr="00A57A19">
          <w:rPr>
            <w:rStyle w:val="Hiperligao"/>
            <w:noProof/>
          </w:rPr>
          <w:t>Figura 12: Estrutura da Tabela "Albums".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_Toc113812992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18</w:t>
        </w:r>
        <w:r w:rsidR="00AE424B">
          <w:rPr>
            <w:noProof/>
            <w:webHidden/>
          </w:rPr>
          <w:fldChar w:fldCharType="end"/>
        </w:r>
      </w:hyperlink>
    </w:p>
    <w:p w14:paraId="6D69E24D" w14:textId="2AEC0589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2993" w:history="1">
        <w:r w:rsidR="00AE424B" w:rsidRPr="00A57A19">
          <w:rPr>
            <w:rStyle w:val="Hiperligao"/>
            <w:noProof/>
          </w:rPr>
          <w:t>Figura 13: Estrutura da Tabela "Artists".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_Toc113812993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19</w:t>
        </w:r>
        <w:r w:rsidR="00AE424B">
          <w:rPr>
            <w:noProof/>
            <w:webHidden/>
          </w:rPr>
          <w:fldChar w:fldCharType="end"/>
        </w:r>
      </w:hyperlink>
    </w:p>
    <w:p w14:paraId="121B9EC9" w14:textId="2F126BDD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2994" w:history="1">
        <w:r w:rsidR="00AE424B" w:rsidRPr="00A57A19">
          <w:rPr>
            <w:rStyle w:val="Hiperligao"/>
            <w:noProof/>
          </w:rPr>
          <w:t>Figura 14: Estrutura da Tabela "Genres".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_Toc113812994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19</w:t>
        </w:r>
        <w:r w:rsidR="00AE424B">
          <w:rPr>
            <w:noProof/>
            <w:webHidden/>
          </w:rPr>
          <w:fldChar w:fldCharType="end"/>
        </w:r>
      </w:hyperlink>
    </w:p>
    <w:p w14:paraId="48A72D68" w14:textId="0E95ABA2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2995" w:history="1">
        <w:r w:rsidR="00AE424B" w:rsidRPr="00A57A19">
          <w:rPr>
            <w:rStyle w:val="Hiperligao"/>
            <w:noProof/>
          </w:rPr>
          <w:t>Figura 15: Estrutura da Tabela "Songs".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_Toc113812995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19</w:t>
        </w:r>
        <w:r w:rsidR="00AE424B">
          <w:rPr>
            <w:noProof/>
            <w:webHidden/>
          </w:rPr>
          <w:fldChar w:fldCharType="end"/>
        </w:r>
      </w:hyperlink>
    </w:p>
    <w:p w14:paraId="5085C4F3" w14:textId="2B22B81B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2996" w:history="1">
        <w:r w:rsidR="00AE424B" w:rsidRPr="00A57A19">
          <w:rPr>
            <w:rStyle w:val="Hiperligao"/>
            <w:noProof/>
          </w:rPr>
          <w:t>Figura 16: Estrutura da Tabela "Playlists".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_Toc113812996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21</w:t>
        </w:r>
        <w:r w:rsidR="00AE424B">
          <w:rPr>
            <w:noProof/>
            <w:webHidden/>
          </w:rPr>
          <w:fldChar w:fldCharType="end"/>
        </w:r>
      </w:hyperlink>
    </w:p>
    <w:p w14:paraId="36E173C5" w14:textId="5F7F727F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2997" w:history="1">
        <w:r w:rsidR="00AE424B" w:rsidRPr="00A57A19">
          <w:rPr>
            <w:rStyle w:val="Hiperligao"/>
            <w:noProof/>
          </w:rPr>
          <w:t>Figura 17: Estrutura da Tabela "PlaylistSongs".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_Toc113812997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21</w:t>
        </w:r>
        <w:r w:rsidR="00AE424B">
          <w:rPr>
            <w:noProof/>
            <w:webHidden/>
          </w:rPr>
          <w:fldChar w:fldCharType="end"/>
        </w:r>
      </w:hyperlink>
    </w:p>
    <w:p w14:paraId="02233013" w14:textId="7952AABD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2998" w:history="1">
        <w:r w:rsidR="00AE424B" w:rsidRPr="00A57A19">
          <w:rPr>
            <w:rStyle w:val="Hiperligao"/>
            <w:noProof/>
          </w:rPr>
          <w:t>Figura 18: Ecrã de Login e Registo, com Processo de Registo em Curso.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_Toc113812998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24</w:t>
        </w:r>
        <w:r w:rsidR="00AE424B">
          <w:rPr>
            <w:noProof/>
            <w:webHidden/>
          </w:rPr>
          <w:fldChar w:fldCharType="end"/>
        </w:r>
      </w:hyperlink>
    </w:p>
    <w:p w14:paraId="1AF804C6" w14:textId="71B6CEC2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2999" w:history="1">
        <w:r w:rsidR="00AE424B" w:rsidRPr="00A57A19">
          <w:rPr>
            <w:rStyle w:val="Hiperligao"/>
            <w:noProof/>
          </w:rPr>
          <w:t>Figura 19: Controlo de Utilizadores do Administrador, e Ativação de Utilizador.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_Toc113812999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25</w:t>
        </w:r>
        <w:r w:rsidR="00AE424B">
          <w:rPr>
            <w:noProof/>
            <w:webHidden/>
          </w:rPr>
          <w:fldChar w:fldCharType="end"/>
        </w:r>
      </w:hyperlink>
    </w:p>
    <w:p w14:paraId="37DBD86E" w14:textId="0AA4273C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3000" w:history="1">
        <w:r w:rsidR="00AE424B" w:rsidRPr="00A57A19">
          <w:rPr>
            <w:rStyle w:val="Hiperligao"/>
            <w:noProof/>
          </w:rPr>
          <w:t>Figura 20: Página Inicial do Utilizador.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_Toc113813000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25</w:t>
        </w:r>
        <w:r w:rsidR="00AE424B">
          <w:rPr>
            <w:noProof/>
            <w:webHidden/>
          </w:rPr>
          <w:fldChar w:fldCharType="end"/>
        </w:r>
      </w:hyperlink>
    </w:p>
    <w:p w14:paraId="080ABCCC" w14:textId="630D8EA8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3001" w:history="1">
        <w:r w:rsidR="00AE424B" w:rsidRPr="00A57A19">
          <w:rPr>
            <w:rStyle w:val="Hiperligao"/>
            <w:noProof/>
          </w:rPr>
          <w:t>Figura 21: Página de Pesquisa.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_Toc113813001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26</w:t>
        </w:r>
        <w:r w:rsidR="00AE424B">
          <w:rPr>
            <w:noProof/>
            <w:webHidden/>
          </w:rPr>
          <w:fldChar w:fldCharType="end"/>
        </w:r>
      </w:hyperlink>
    </w:p>
    <w:p w14:paraId="1EF98081" w14:textId="7F2CEA21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3002" w:history="1">
        <w:r w:rsidR="00AE424B" w:rsidRPr="00A57A19">
          <w:rPr>
            <w:rStyle w:val="Hiperligao"/>
            <w:noProof/>
          </w:rPr>
          <w:t>Figura 22: Página das Listas de Reprodução e Detalhes da Mesma.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_Toc113813002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26</w:t>
        </w:r>
        <w:r w:rsidR="00AE424B">
          <w:rPr>
            <w:noProof/>
            <w:webHidden/>
          </w:rPr>
          <w:fldChar w:fldCharType="end"/>
        </w:r>
      </w:hyperlink>
    </w:p>
    <w:p w14:paraId="64C396A6" w14:textId="11965C0D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3003" w:history="1">
        <w:r w:rsidR="00AE424B" w:rsidRPr="00A57A19">
          <w:rPr>
            <w:rStyle w:val="Hiperligao"/>
            <w:noProof/>
          </w:rPr>
          <w:t>Figura 23: Painel de Perfil do Utilizador, e Edição dos Detalhes de Utilizador.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_Toc113813003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27</w:t>
        </w:r>
        <w:r w:rsidR="00AE424B">
          <w:rPr>
            <w:noProof/>
            <w:webHidden/>
          </w:rPr>
          <w:fldChar w:fldCharType="end"/>
        </w:r>
      </w:hyperlink>
    </w:p>
    <w:p w14:paraId="3E774A94" w14:textId="2790BB8D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3004" w:history="1">
        <w:r w:rsidR="00AE424B" w:rsidRPr="00A57A19">
          <w:rPr>
            <w:rStyle w:val="Hiperligao"/>
            <w:noProof/>
          </w:rPr>
          <w:t>Figura 24: Vista do Álbum.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_Toc113813004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27</w:t>
        </w:r>
        <w:r w:rsidR="00AE424B">
          <w:rPr>
            <w:noProof/>
            <w:webHidden/>
          </w:rPr>
          <w:fldChar w:fldCharType="end"/>
        </w:r>
      </w:hyperlink>
    </w:p>
    <w:p w14:paraId="0174D54E" w14:textId="11D49432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3005" w:history="1">
        <w:r w:rsidR="00AE424B" w:rsidRPr="00A57A19">
          <w:rPr>
            <w:rStyle w:val="Hiperligao"/>
            <w:noProof/>
          </w:rPr>
          <w:t>Figura 25: Vista do Artista.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_Toc113813005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28</w:t>
        </w:r>
        <w:r w:rsidR="00AE424B">
          <w:rPr>
            <w:noProof/>
            <w:webHidden/>
          </w:rPr>
          <w:fldChar w:fldCharType="end"/>
        </w:r>
      </w:hyperlink>
    </w:p>
    <w:p w14:paraId="7A27B406" w14:textId="48C1B96B" w:rsidR="00AE424B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 w:eastAsia="en-GB"/>
        </w:rPr>
      </w:pPr>
      <w:hyperlink w:anchor="_Toc113813006" w:history="1">
        <w:r w:rsidR="00AE424B" w:rsidRPr="00A57A19">
          <w:rPr>
            <w:rStyle w:val="Hiperligao"/>
            <w:noProof/>
          </w:rPr>
          <w:t>Figura 26: Controlos para Remover Canções e Consultar o Spotify.</w:t>
        </w:r>
        <w:r w:rsidR="00AE424B">
          <w:rPr>
            <w:noProof/>
            <w:webHidden/>
          </w:rPr>
          <w:tab/>
        </w:r>
        <w:r w:rsidR="00AE424B">
          <w:rPr>
            <w:noProof/>
            <w:webHidden/>
          </w:rPr>
          <w:fldChar w:fldCharType="begin"/>
        </w:r>
        <w:r w:rsidR="00AE424B">
          <w:rPr>
            <w:noProof/>
            <w:webHidden/>
          </w:rPr>
          <w:instrText xml:space="preserve"> PAGEREF _Toc113813006 \h </w:instrText>
        </w:r>
        <w:r w:rsidR="00AE424B">
          <w:rPr>
            <w:noProof/>
            <w:webHidden/>
          </w:rPr>
        </w:r>
        <w:r w:rsidR="00AE424B">
          <w:rPr>
            <w:noProof/>
            <w:webHidden/>
          </w:rPr>
          <w:fldChar w:fldCharType="separate"/>
        </w:r>
        <w:r w:rsidR="00AE424B">
          <w:rPr>
            <w:noProof/>
            <w:webHidden/>
          </w:rPr>
          <w:t>28</w:t>
        </w:r>
        <w:r w:rsidR="00AE424B">
          <w:rPr>
            <w:noProof/>
            <w:webHidden/>
          </w:rPr>
          <w:fldChar w:fldCharType="end"/>
        </w:r>
      </w:hyperlink>
    </w:p>
    <w:p w14:paraId="356A8EC2" w14:textId="60324E34" w:rsidR="005105CC" w:rsidRDefault="005105CC" w:rsidP="00B74610">
      <w:pPr>
        <w:rPr>
          <w:rFonts w:eastAsiaTheme="majorEastAsia" w:cstheme="majorBidi"/>
          <w:color w:val="000000" w:themeColor="text1"/>
          <w:sz w:val="36"/>
          <w:szCs w:val="32"/>
        </w:rPr>
      </w:pPr>
      <w:r>
        <w:rPr>
          <w:rFonts w:eastAsiaTheme="majorEastAsia" w:cstheme="majorBidi"/>
          <w:color w:val="000000" w:themeColor="text1"/>
          <w:sz w:val="36"/>
          <w:szCs w:val="32"/>
        </w:rPr>
        <w:fldChar w:fldCharType="end"/>
      </w:r>
    </w:p>
    <w:p w14:paraId="613DC0E6" w14:textId="77777777" w:rsidR="00984B6D" w:rsidRDefault="00984B6D" w:rsidP="00B74610">
      <w:pPr>
        <w:rPr>
          <w:rFonts w:eastAsiaTheme="majorEastAsia" w:cstheme="majorBidi"/>
          <w:color w:val="000000" w:themeColor="text1"/>
          <w:sz w:val="36"/>
          <w:szCs w:val="32"/>
        </w:rPr>
      </w:pPr>
      <w:r>
        <w:br w:type="page"/>
      </w:r>
    </w:p>
    <w:p w14:paraId="4AAB92C6" w14:textId="77777777" w:rsidR="006050AF" w:rsidRDefault="006050AF" w:rsidP="00B74610">
      <w:pPr>
        <w:pStyle w:val="Ttulo1"/>
      </w:pPr>
    </w:p>
    <w:p w14:paraId="0FE0B2F3" w14:textId="692DD286" w:rsidR="003B0325" w:rsidRDefault="006050AF">
      <w:pPr>
        <w:spacing w:line="240" w:lineRule="auto"/>
        <w:ind w:firstLine="0"/>
        <w:jc w:val="left"/>
        <w:rPr>
          <w:rFonts w:eastAsiaTheme="majorEastAsia" w:cstheme="majorBidi"/>
          <w:color w:val="000000" w:themeColor="text1"/>
          <w:sz w:val="36"/>
          <w:szCs w:val="32"/>
        </w:rPr>
      </w:pPr>
      <w:r>
        <w:br w:type="page"/>
      </w:r>
    </w:p>
    <w:p w14:paraId="58F09618" w14:textId="5BEF8C28" w:rsidR="00094D81" w:rsidRPr="00FD0C2A" w:rsidRDefault="00984B6D" w:rsidP="00B74610">
      <w:pPr>
        <w:pStyle w:val="Ttulo1"/>
      </w:pPr>
      <w:bookmarkStart w:id="0" w:name="_Toc113812943"/>
      <w:r w:rsidRPr="00FD0C2A">
        <w:lastRenderedPageBreak/>
        <w:t>Introdução</w:t>
      </w:r>
      <w:bookmarkEnd w:id="0"/>
    </w:p>
    <w:p w14:paraId="59AAFA2F" w14:textId="69FF08E6" w:rsidR="00E514CE" w:rsidRDefault="00984B6D" w:rsidP="00E514CE">
      <w:r>
        <w:t xml:space="preserve">No âmbito do desenvolvimento da componente prática da disciplina de </w:t>
      </w:r>
      <w:proofErr w:type="spellStart"/>
      <w:r w:rsidR="00B04147">
        <w:t>Infrasestruturas</w:t>
      </w:r>
      <w:proofErr w:type="spellEnd"/>
      <w:r w:rsidR="00B04147">
        <w:t xml:space="preserve"> Computacionais Distribuídas</w:t>
      </w:r>
      <w:r>
        <w:t xml:space="preserve">, foi proposto o desenvolvimento, ao longo do semestre, </w:t>
      </w:r>
      <w:r w:rsidR="00C149D7">
        <w:t xml:space="preserve">do jogo </w:t>
      </w:r>
      <w:r w:rsidR="001561A6">
        <w:t>multijogado</w:t>
      </w:r>
      <w:r w:rsidR="00CB65B0">
        <w:t>r</w:t>
      </w:r>
      <w:r w:rsidR="001561A6">
        <w:t xml:space="preserve"> da Batalha Naval</w:t>
      </w:r>
      <w:r w:rsidR="00C149D7">
        <w:t>, onde os</w:t>
      </w:r>
      <w:r w:rsidR="00C149D7" w:rsidRPr="00C149D7">
        <w:t xml:space="preserve"> jogadores tentam afundar a armada do adversário</w:t>
      </w:r>
      <w:r w:rsidR="00C149D7">
        <w:t xml:space="preserve">. </w:t>
      </w:r>
    </w:p>
    <w:p w14:paraId="69A08E12" w14:textId="4F774AC4" w:rsidR="00E514CE" w:rsidRDefault="00E514CE" w:rsidP="00E514CE">
      <w:r>
        <w:t>No início do jogo</w:t>
      </w:r>
      <w:r w:rsidRPr="00E514CE">
        <w:t>, cada jogador posiciona os seus navios</w:t>
      </w:r>
      <w:r>
        <w:t>,</w:t>
      </w:r>
      <w:r w:rsidRPr="00E514CE">
        <w:t xml:space="preserve"> representados por um grupo de quadrados em linha reta que não podem ser contíguos a outro navio. </w:t>
      </w:r>
    </w:p>
    <w:p w14:paraId="1A47CF82" w14:textId="77777777" w:rsidR="00E514CE" w:rsidRDefault="00E514CE" w:rsidP="00B74610">
      <w:r>
        <w:t xml:space="preserve">Cada jogador dispõe dos seguintes navios: </w:t>
      </w:r>
    </w:p>
    <w:p w14:paraId="1E2CADE4" w14:textId="77777777" w:rsidR="00E514CE" w:rsidRDefault="00E514CE" w:rsidP="00E514CE">
      <w:pPr>
        <w:pStyle w:val="PargrafodaLista"/>
        <w:numPr>
          <w:ilvl w:val="0"/>
          <w:numId w:val="9"/>
        </w:numPr>
      </w:pPr>
      <w:r w:rsidRPr="00E514CE">
        <w:t>1 porta-aviões (cinco quadrados)</w:t>
      </w:r>
      <w:r>
        <w:t>;</w:t>
      </w:r>
    </w:p>
    <w:p w14:paraId="29005C42" w14:textId="77777777" w:rsidR="00E514CE" w:rsidRDefault="00E514CE" w:rsidP="00E514CE">
      <w:pPr>
        <w:pStyle w:val="PargrafodaLista"/>
        <w:numPr>
          <w:ilvl w:val="0"/>
          <w:numId w:val="9"/>
        </w:numPr>
      </w:pPr>
      <w:r w:rsidRPr="00E514CE">
        <w:t>2 navios-tanque (quatro quadrados)</w:t>
      </w:r>
      <w:r>
        <w:t>;</w:t>
      </w:r>
    </w:p>
    <w:p w14:paraId="7291D525" w14:textId="77777777" w:rsidR="00E514CE" w:rsidRDefault="00E514CE" w:rsidP="00E514CE">
      <w:pPr>
        <w:pStyle w:val="PargrafodaLista"/>
        <w:numPr>
          <w:ilvl w:val="0"/>
          <w:numId w:val="9"/>
        </w:numPr>
      </w:pPr>
      <w:r w:rsidRPr="00E514CE">
        <w:t>3 contratorpedeiros (três quadrados)</w:t>
      </w:r>
      <w:r>
        <w:t xml:space="preserve">; </w:t>
      </w:r>
    </w:p>
    <w:p w14:paraId="077C272B" w14:textId="3D732749" w:rsidR="00E514CE" w:rsidRDefault="00E514CE" w:rsidP="00E514CE">
      <w:pPr>
        <w:pStyle w:val="PargrafodaLista"/>
        <w:numPr>
          <w:ilvl w:val="0"/>
          <w:numId w:val="9"/>
        </w:numPr>
      </w:pPr>
      <w:r w:rsidRPr="00E514CE">
        <w:t xml:space="preserve">4 submarinos (dois quadrados). </w:t>
      </w:r>
    </w:p>
    <w:p w14:paraId="0DD0081A" w14:textId="7A5388A0" w:rsidR="00E514CE" w:rsidRDefault="00C149D7" w:rsidP="00E514CE">
      <w:r>
        <w:t>Cada jogador possui uma grelha que apresenta a disposição dos seus navios</w:t>
      </w:r>
      <w:r w:rsidR="00E514CE">
        <w:t>.</w:t>
      </w:r>
    </w:p>
    <w:p w14:paraId="4B1A2585" w14:textId="47499A92" w:rsidR="00E514CE" w:rsidRDefault="00E514CE" w:rsidP="00B74610">
      <w:r w:rsidRPr="00E514CE">
        <w:t xml:space="preserve">Em cada turno, um jogador indica um quadrado da grelha do adversário. Se houver um navio </w:t>
      </w:r>
      <w:r>
        <w:t xml:space="preserve">nessa posição é identificado tiro certeiro, caso contrário é identificado tiro na água. O jogo termina quando um jogador adivinhar todas as posições de todos os navios do adversário. </w:t>
      </w:r>
    </w:p>
    <w:p w14:paraId="7A62ED67" w14:textId="78055A6F" w:rsidR="00001EF2" w:rsidRDefault="00A049D6" w:rsidP="001561A6">
      <w:r>
        <w:t xml:space="preserve">Os jogadores farão um </w:t>
      </w:r>
      <w:proofErr w:type="spellStart"/>
      <w:r>
        <w:t>auto-registo</w:t>
      </w:r>
      <w:proofErr w:type="spellEnd"/>
      <w:r>
        <w:t xml:space="preserve"> indicando o </w:t>
      </w:r>
      <w:proofErr w:type="spellStart"/>
      <w:r>
        <w:t>nickname</w:t>
      </w:r>
      <w:proofErr w:type="spellEnd"/>
      <w:r>
        <w:t xml:space="preserve">, password e foto. </w:t>
      </w:r>
      <w:r>
        <w:t xml:space="preserve">Na componente de multijogador, </w:t>
      </w:r>
      <w:r>
        <w:t>cada jogador poderá convidar outros jogadores</w:t>
      </w:r>
      <w:r w:rsidR="00555626">
        <w:t xml:space="preserve"> previamente “</w:t>
      </w:r>
      <w:proofErr w:type="spellStart"/>
      <w:r w:rsidR="00555626">
        <w:t>logados</w:t>
      </w:r>
      <w:proofErr w:type="spellEnd"/>
      <w:r w:rsidR="00555626">
        <w:t xml:space="preserve">” no sistema que não estejam a participar noutras partidas, e iniciar de imediato uma nova partida após </w:t>
      </w:r>
      <w:r w:rsidR="00555626">
        <w:t>o convite</w:t>
      </w:r>
      <w:r w:rsidR="00555626">
        <w:t xml:space="preserve"> ter sido aceite. </w:t>
      </w:r>
    </w:p>
    <w:p w14:paraId="006B5056" w14:textId="2E7458C3" w:rsidR="00CB65B0" w:rsidRDefault="00CB65B0" w:rsidP="001561A6"/>
    <w:p w14:paraId="42819873" w14:textId="6866DAD7" w:rsidR="001D063E" w:rsidRDefault="001D063E" w:rsidP="001D063E">
      <w:r>
        <w:t xml:space="preserve">O jogo proposto deverá ser capaz de estabelecer a comunicação entre todos os clientes no sistema, bem como manter a informação estritamente necessário sobre os jogadores e os jogos em curso. Assim, será necessário implementar um sistema </w:t>
      </w:r>
      <w:r w:rsidR="00620B4C">
        <w:t>com base numa arquitetura</w:t>
      </w:r>
      <w:r>
        <w:t xml:space="preserve"> cliente-servidor e definir cuidadosamente as mensagens trocadas entre as diversas componentes do sistema. </w:t>
      </w:r>
    </w:p>
    <w:p w14:paraId="1D1A2CBC" w14:textId="4E7F8078" w:rsidR="00001EF2" w:rsidRDefault="001D063E" w:rsidP="001D063E">
      <w:r>
        <w:t xml:space="preserve">No decorrer deste documento iremos apresentar as diversas abordagens e tomadas de decisões necessárias de forma a garantir o cumprimento dos requisitos. </w:t>
      </w:r>
    </w:p>
    <w:p w14:paraId="0C705C8E" w14:textId="2EEC6208" w:rsidR="001D063E" w:rsidRDefault="001D063E" w:rsidP="001D063E"/>
    <w:p w14:paraId="3D79A360" w14:textId="62D59C34" w:rsidR="001D063E" w:rsidRDefault="001D063E" w:rsidP="001D063E"/>
    <w:p w14:paraId="37D66E07" w14:textId="77777777" w:rsidR="001D063E" w:rsidRDefault="001D063E" w:rsidP="001D063E"/>
    <w:p w14:paraId="0C1D15F9" w14:textId="6BFD1828" w:rsidR="00001EF2" w:rsidRDefault="00DF4BD6" w:rsidP="00001EF2">
      <w:pPr>
        <w:pStyle w:val="Ttulo1"/>
      </w:pPr>
      <w:r>
        <w:lastRenderedPageBreak/>
        <w:t>Desenvolvimento</w:t>
      </w:r>
    </w:p>
    <w:p w14:paraId="63E61E8A" w14:textId="64356DB9" w:rsidR="00DF4BD6" w:rsidRDefault="00DF4BD6" w:rsidP="00DF4BD6">
      <w:r>
        <w:t xml:space="preserve">O sistema proposto, conforme indicado anteriormente, deverá ser capaz de estabelecer a comunicação entre diversos jogadores que se autenticam no mesmo. Assim, é necessário manter a informação sobre todos os jogadores autenticados, bem como os jogos em curso. Para isso, iniciamos o processo de desenvolvimento pela construção do </w:t>
      </w:r>
      <w:r w:rsidR="00620B4C">
        <w:t>da arquitetura</w:t>
      </w:r>
      <w:r>
        <w:t xml:space="preserve"> cliente-servidor</w:t>
      </w:r>
      <w:r w:rsidR="00620B4C">
        <w:t xml:space="preserve"> do nosso sistema</w:t>
      </w:r>
      <w:r>
        <w:t xml:space="preserve">. Desta forma, cada cliente solicita recursos ao servidor e recebe uma resposta de acordo com o pedido efetuado. </w:t>
      </w:r>
    </w:p>
    <w:p w14:paraId="26EA335F" w14:textId="43335CFC" w:rsidR="00DF4BD6" w:rsidRDefault="00620B4C" w:rsidP="00DF4BD6">
      <w:r>
        <w:rPr>
          <w:noProof/>
        </w:rPr>
        <w:drawing>
          <wp:anchor distT="0" distB="0" distL="114300" distR="114300" simplePos="0" relativeHeight="251666432" behindDoc="0" locked="0" layoutInCell="1" allowOverlap="1" wp14:anchorId="1EC35F0E" wp14:editId="66FFEDF5">
            <wp:simplePos x="0" y="0"/>
            <wp:positionH relativeFrom="column">
              <wp:posOffset>1184275</wp:posOffset>
            </wp:positionH>
            <wp:positionV relativeFrom="paragraph">
              <wp:posOffset>126503</wp:posOffset>
            </wp:positionV>
            <wp:extent cx="2810703" cy="1686125"/>
            <wp:effectExtent l="0" t="0" r="0" b="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703" cy="1686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94A31A" w14:textId="5AF35A00" w:rsidR="00DF4BD6" w:rsidRDefault="00DF4BD6" w:rsidP="00DF4BD6">
      <w:r>
        <w:t xml:space="preserve"> </w:t>
      </w:r>
    </w:p>
    <w:p w14:paraId="1AB75301" w14:textId="258D9254" w:rsidR="00DF4BD6" w:rsidRPr="00DF4BD6" w:rsidRDefault="00DF4BD6" w:rsidP="00DF4BD6"/>
    <w:p w14:paraId="7A2BFA8C" w14:textId="3FD7FD37" w:rsidR="00555626" w:rsidRDefault="00555626" w:rsidP="00555626"/>
    <w:p w14:paraId="5C1A029E" w14:textId="1A3A88DF" w:rsidR="00620B4C" w:rsidRDefault="00620B4C" w:rsidP="00555626"/>
    <w:p w14:paraId="52A19F10" w14:textId="1D6010AA" w:rsidR="00620B4C" w:rsidRDefault="00620B4C" w:rsidP="00555626"/>
    <w:p w14:paraId="096C1A29" w14:textId="1CFFF0D7" w:rsidR="00620B4C" w:rsidRDefault="00620B4C" w:rsidP="00555626"/>
    <w:p w14:paraId="21C72300" w14:textId="77777777" w:rsidR="00162DB1" w:rsidRDefault="00162DB1" w:rsidP="00555626"/>
    <w:p w14:paraId="578356C7" w14:textId="64A4FC0A" w:rsidR="00620B4C" w:rsidRDefault="00620B4C" w:rsidP="00555626"/>
    <w:p w14:paraId="2865ED1E" w14:textId="406813AE" w:rsidR="00620B4C" w:rsidRDefault="00620B4C" w:rsidP="00620B4C">
      <w:r>
        <w:t xml:space="preserve">Esta arquitetura opera com base num modelo de pedido-resposta, pelo que as mensagens trocadas para realizar os pedidos e repostas devem ser cuidadas e bem definidas.  </w:t>
      </w:r>
    </w:p>
    <w:p w14:paraId="4A953EBA" w14:textId="5A9433A5" w:rsidR="00620B4C" w:rsidRDefault="00620B4C" w:rsidP="00555626"/>
    <w:p w14:paraId="028E2520" w14:textId="2232EA7C" w:rsidR="00620B4C" w:rsidRDefault="00620B4C" w:rsidP="00555626"/>
    <w:p w14:paraId="165A50D2" w14:textId="21DB547E" w:rsidR="00620B4C" w:rsidRDefault="00620B4C" w:rsidP="00555626"/>
    <w:p w14:paraId="76453532" w14:textId="5816ADAF" w:rsidR="00620B4C" w:rsidRDefault="00620B4C" w:rsidP="00555626"/>
    <w:p w14:paraId="7911E96A" w14:textId="3F34755A" w:rsidR="00620B4C" w:rsidRDefault="00620B4C" w:rsidP="00555626"/>
    <w:p w14:paraId="5A86E29F" w14:textId="03B0E14E" w:rsidR="00620B4C" w:rsidRDefault="00620B4C" w:rsidP="00555626"/>
    <w:p w14:paraId="33C02442" w14:textId="6D3BD748" w:rsidR="00620B4C" w:rsidRDefault="00620B4C" w:rsidP="00555626"/>
    <w:p w14:paraId="2BBEE729" w14:textId="77777777" w:rsidR="00620B4C" w:rsidRDefault="00620B4C" w:rsidP="00555626"/>
    <w:p w14:paraId="5D1598DF" w14:textId="77777777" w:rsidR="00555626" w:rsidRDefault="00555626" w:rsidP="00555626">
      <w:r w:rsidRPr="00555626">
        <w:t xml:space="preserve">1 – Diagrama geral da arquitetura proposta representando os componentes e os fluxos de dados </w:t>
      </w:r>
    </w:p>
    <w:p w14:paraId="489C84BB" w14:textId="77777777" w:rsidR="00555626" w:rsidRDefault="00555626" w:rsidP="00555626">
      <w:r w:rsidRPr="00555626">
        <w:t xml:space="preserve">2 – Identificação dos protocolos ao nível da camada de transporte (TCP e/ou UDP) e respetivos portos </w:t>
      </w:r>
    </w:p>
    <w:p w14:paraId="13E00259" w14:textId="77777777" w:rsidR="00555626" w:rsidRDefault="00555626" w:rsidP="00555626">
      <w:r w:rsidRPr="00555626">
        <w:t xml:space="preserve">3 – Descrição de </w:t>
      </w:r>
      <w:proofErr w:type="spellStart"/>
      <w:r w:rsidRPr="00555626">
        <w:t>de</w:t>
      </w:r>
      <w:proofErr w:type="spellEnd"/>
      <w:r w:rsidRPr="00555626">
        <w:t xml:space="preserve"> cada componente (iterativo ou concorrente) enumerando as funcionalidades </w:t>
      </w:r>
    </w:p>
    <w:p w14:paraId="4F51FFD5" w14:textId="77777777" w:rsidR="00555626" w:rsidRDefault="00555626" w:rsidP="00555626">
      <w:r w:rsidRPr="00555626">
        <w:t xml:space="preserve">4 – Descrição das estruturas usadas para manter os dados dos jogadores de forma persistente (XSD dos documentos XML e/ou classes dos objetos seriados) </w:t>
      </w:r>
    </w:p>
    <w:p w14:paraId="2FC54ED4" w14:textId="77777777" w:rsidR="00555626" w:rsidRDefault="00555626" w:rsidP="00555626">
      <w:r w:rsidRPr="00555626">
        <w:lastRenderedPageBreak/>
        <w:t xml:space="preserve">5 – Descrição dos protocolos ao nível da aplicação (sintaxe, semântica e temporização) incluindo a estrutura das mensagens (XSD dos documentos XML e/ ou classes dos objetos seriados) </w:t>
      </w:r>
    </w:p>
    <w:p w14:paraId="78124A55" w14:textId="77777777" w:rsidR="00555626" w:rsidRDefault="00555626" w:rsidP="00555626">
      <w:r w:rsidRPr="00555626">
        <w:t xml:space="preserve">6 – Apresentação de ecrãs com exemplos de utilização mais relevantes </w:t>
      </w:r>
    </w:p>
    <w:p w14:paraId="6CF362D9" w14:textId="3F6DF30F" w:rsidR="00555626" w:rsidRDefault="00555626" w:rsidP="00555626">
      <w:r w:rsidRPr="00555626">
        <w:t>7 – Na conclusão devem ser enumeradas as vantagens e desvantagens da arquitetura/solução proposta, destacando as características relevantes, designadamente: expansibilidade, tolerância às falhas, segurança, transparência e concorrência.</w:t>
      </w:r>
    </w:p>
    <w:p w14:paraId="13885C4D" w14:textId="7149A613" w:rsidR="00555626" w:rsidRDefault="00555626" w:rsidP="00555626"/>
    <w:p w14:paraId="31751845" w14:textId="77777777" w:rsidR="00555626" w:rsidRPr="00555626" w:rsidRDefault="00555626" w:rsidP="00555626"/>
    <w:p w14:paraId="42A5051C" w14:textId="3DEF331C" w:rsidR="00BE58A0" w:rsidRPr="00BE58A0" w:rsidRDefault="00BE58A0" w:rsidP="00BE58A0">
      <w:r>
        <w:t>Serão aqui abordados conceitos relevantes à estrutura e funcionamento do projeto, organizados pela sua relevância.</w:t>
      </w:r>
    </w:p>
    <w:p w14:paraId="38B28776" w14:textId="7DB6B452" w:rsidR="00001EF2" w:rsidRPr="00BE58A0" w:rsidRDefault="00001EF2" w:rsidP="00BE58A0">
      <w:pPr>
        <w:pStyle w:val="Ttulo2"/>
      </w:pPr>
      <w:bookmarkStart w:id="1" w:name="_Toc113812945"/>
      <w:r w:rsidRPr="00BE58A0">
        <w:t>Sistema de Gestão de Conteúdos</w:t>
      </w:r>
      <w:bookmarkEnd w:id="1"/>
    </w:p>
    <w:p w14:paraId="6530A154" w14:textId="7F93E149" w:rsidR="00001EF2" w:rsidRDefault="00001EF2" w:rsidP="00001EF2">
      <w:r>
        <w:t xml:space="preserve">Um Sistema de Gestão de Conteúdos – </w:t>
      </w:r>
      <w:proofErr w:type="spellStart"/>
      <w:r>
        <w:rPr>
          <w:i/>
          <w:iCs/>
        </w:rPr>
        <w:t>Content</w:t>
      </w:r>
      <w:proofErr w:type="spellEnd"/>
      <w:r>
        <w:rPr>
          <w:i/>
          <w:iCs/>
        </w:rPr>
        <w:t xml:space="preserve"> Management </w:t>
      </w:r>
      <w:proofErr w:type="spellStart"/>
      <w:r>
        <w:rPr>
          <w:i/>
          <w:iCs/>
        </w:rPr>
        <w:t>System</w:t>
      </w:r>
      <w:proofErr w:type="spellEnd"/>
      <w:r>
        <w:t xml:space="preserve"> – trata-se de qualquer </w:t>
      </w:r>
      <w:r w:rsidRPr="00001EF2">
        <w:rPr>
          <w:i/>
          <w:iCs/>
        </w:rPr>
        <w:t>software</w:t>
      </w:r>
      <w:r>
        <w:t xml:space="preserve">, funcional ao nível de um sistema, que permita a criação, edição, </w:t>
      </w:r>
      <w:r w:rsidR="000D1D12">
        <w:t>remoção, enfim, gestão de conteúdos, por parte dos seus utilizadores, através de uma interface gráfica de manuseamento, sem necessidade de conhecimento técnico e/ou programático para a sua utilização.</w:t>
      </w:r>
    </w:p>
    <w:p w14:paraId="1EBADFE8" w14:textId="1C889A35" w:rsidR="00BE58A0" w:rsidRDefault="000D1D12" w:rsidP="00BE58A0">
      <w:r>
        <w:t xml:space="preserve">Este tipo de sistemas visa facilitar utilizadores publicarem os seus conteúdos, de acordo com a sua relevância para com o tipo de plataforma, com o foco completamente na qualidade do conteúdo, e não no funcionamento do </w:t>
      </w:r>
      <w:r w:rsidR="003F14F4">
        <w:t>código que permite este conteúdo ser publicado.</w:t>
      </w:r>
    </w:p>
    <w:p w14:paraId="4157937E" w14:textId="358B9549" w:rsidR="003F14F4" w:rsidRDefault="00BE58A0" w:rsidP="00BE58A0">
      <w:pPr>
        <w:pStyle w:val="Ttulo2"/>
        <w:rPr>
          <w:i/>
          <w:iCs/>
        </w:rPr>
      </w:pPr>
      <w:bookmarkStart w:id="2" w:name="_Toc113812946"/>
      <w:r>
        <w:t xml:space="preserve">Serviço </w:t>
      </w:r>
      <w:r w:rsidRPr="00BE58A0">
        <w:rPr>
          <w:i/>
          <w:iCs/>
        </w:rPr>
        <w:t>Web</w:t>
      </w:r>
      <w:bookmarkEnd w:id="2"/>
    </w:p>
    <w:p w14:paraId="24505EB6" w14:textId="77777777" w:rsidR="007370A6" w:rsidRDefault="00BE58A0" w:rsidP="00BE58A0">
      <w:r>
        <w:t xml:space="preserve">Um Serviço </w:t>
      </w:r>
      <w:r>
        <w:rPr>
          <w:i/>
          <w:iCs/>
        </w:rPr>
        <w:t>Web</w:t>
      </w:r>
      <w:r>
        <w:t xml:space="preserve"> – </w:t>
      </w:r>
      <w:r>
        <w:rPr>
          <w:i/>
          <w:iCs/>
        </w:rPr>
        <w:t xml:space="preserve">Web </w:t>
      </w:r>
      <w:proofErr w:type="spellStart"/>
      <w:r>
        <w:rPr>
          <w:i/>
          <w:iCs/>
        </w:rPr>
        <w:t>Service</w:t>
      </w:r>
      <w:proofErr w:type="spellEnd"/>
      <w:r>
        <w:t xml:space="preserve"> – trata-se de </w:t>
      </w:r>
      <w:r w:rsidR="007370A6">
        <w:t>uma aplicação dinâmica, distribuída, modular e autocontida que podem ser descritas, publicadas, localizadas ou invocadas para criar objetos, processos, entre outros.</w:t>
      </w:r>
    </w:p>
    <w:p w14:paraId="56CE6C23" w14:textId="3498870C" w:rsidR="007370A6" w:rsidRDefault="007370A6" w:rsidP="00716E6A">
      <w:r>
        <w:t>Este tipo de serviços podem ser locais, distribuídas ou, como o próprio nome indica, baseadas na Web.</w:t>
      </w:r>
      <w:r w:rsidR="00716E6A">
        <w:t xml:space="preserve"> </w:t>
      </w:r>
      <w:r>
        <w:t>Estão assentes em standards abertos, tais como TCP/IP, HTTP, Java, HTML, XML, entre outros.</w:t>
      </w:r>
    </w:p>
    <w:p w14:paraId="1D34C6DD" w14:textId="1CDF164F" w:rsidR="00A72DED" w:rsidRDefault="00A72DED" w:rsidP="00A72DED">
      <w:r>
        <w:t>Existem dois tipos de serviços web lecionados – SOAP e REST – cada um com as suas vantagens e limitações.</w:t>
      </w:r>
    </w:p>
    <w:p w14:paraId="35678F12" w14:textId="568C1E0E" w:rsidR="00A72DED" w:rsidRDefault="00A72DED" w:rsidP="00A72DED">
      <w:pPr>
        <w:pStyle w:val="Ttulo2"/>
      </w:pPr>
      <w:bookmarkStart w:id="3" w:name="_Toc113812947"/>
      <w:r>
        <w:lastRenderedPageBreak/>
        <w:t>SOAP</w:t>
      </w:r>
      <w:bookmarkEnd w:id="3"/>
    </w:p>
    <w:p w14:paraId="5869F2D9" w14:textId="28B83B01" w:rsidR="00A72DED" w:rsidRDefault="00A72DED" w:rsidP="00A72DED">
      <w:r>
        <w:t xml:space="preserve">Um serviço do tipo SOAP – </w:t>
      </w:r>
      <w:proofErr w:type="spellStart"/>
      <w:r>
        <w:t>Simple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Access </w:t>
      </w:r>
      <w:proofErr w:type="spellStart"/>
      <w:r>
        <w:t>Protoco</w:t>
      </w:r>
      <w:r w:rsidR="00B31ABE">
        <w:t>l</w:t>
      </w:r>
      <w:proofErr w:type="spellEnd"/>
      <w:r w:rsidR="00B31ABE">
        <w:t xml:space="preserve"> – é um protocolo para troca de informações estruturadas numa plataforma descentralizada e distribuída.</w:t>
      </w:r>
      <w:r w:rsidR="00954152">
        <w:t xml:space="preserve"> Utiliza como base das suas mensagens a linguagem de XML, e procede à comunicação através de </w:t>
      </w:r>
      <w:r w:rsidR="00773D96">
        <w:t>chamadas de procedimento remoto (RFC) e HTTP.</w:t>
      </w:r>
    </w:p>
    <w:p w14:paraId="3EBC59FF" w14:textId="385035E4" w:rsidR="00B6254D" w:rsidRDefault="00B6254D" w:rsidP="00B6254D">
      <w:pPr>
        <w:pStyle w:val="Ttulo2"/>
      </w:pPr>
      <w:bookmarkStart w:id="4" w:name="_Toc113812948"/>
      <w:proofErr w:type="spellStart"/>
      <w:r>
        <w:t>RESTful</w:t>
      </w:r>
      <w:bookmarkEnd w:id="4"/>
      <w:proofErr w:type="spellEnd"/>
    </w:p>
    <w:p w14:paraId="76B183F3" w14:textId="77777777" w:rsidR="00676547" w:rsidRDefault="00B6254D" w:rsidP="00B6254D">
      <w:r w:rsidRPr="00B6254D">
        <w:t xml:space="preserve">API REST, </w:t>
      </w:r>
      <w:r>
        <w:t xml:space="preserve">também designada por </w:t>
      </w:r>
      <w:proofErr w:type="spellStart"/>
      <w:r w:rsidRPr="00B6254D">
        <w:t>RESTful</w:t>
      </w:r>
      <w:proofErr w:type="spellEnd"/>
      <w:r w:rsidRPr="00B6254D">
        <w:t xml:space="preserve">, é uma interface de programação de aplicações que </w:t>
      </w:r>
      <w:r w:rsidR="00676547">
        <w:t>se encontra em</w:t>
      </w:r>
      <w:r w:rsidRPr="00B6254D">
        <w:t xml:space="preserve"> conformidade com as restrições do estilo de arquitetura REST, </w:t>
      </w:r>
      <w:r w:rsidR="00676547">
        <w:t>o que permite</w:t>
      </w:r>
      <w:r w:rsidRPr="00B6254D">
        <w:t xml:space="preserve"> a interação com serviços web </w:t>
      </w:r>
      <w:proofErr w:type="spellStart"/>
      <w:r w:rsidRPr="00B6254D">
        <w:t>RESTful</w:t>
      </w:r>
      <w:proofErr w:type="spellEnd"/>
      <w:r w:rsidRPr="00B6254D">
        <w:t>.</w:t>
      </w:r>
    </w:p>
    <w:p w14:paraId="7A28150E" w14:textId="77777777" w:rsidR="00676547" w:rsidRDefault="00B6254D" w:rsidP="00676547">
      <w:r w:rsidRPr="00676547">
        <w:t>REST</w:t>
      </w:r>
      <w:r w:rsidR="00676547" w:rsidRPr="00676547">
        <w:t xml:space="preserve"> – </w:t>
      </w:r>
      <w:proofErr w:type="spellStart"/>
      <w:r w:rsidRPr="00676547">
        <w:t>Representational</w:t>
      </w:r>
      <w:proofErr w:type="spellEnd"/>
      <w:r w:rsidRPr="00676547">
        <w:t xml:space="preserve"> </w:t>
      </w:r>
      <w:proofErr w:type="spellStart"/>
      <w:r w:rsidRPr="00676547">
        <w:t>State</w:t>
      </w:r>
      <w:proofErr w:type="spellEnd"/>
      <w:r w:rsidRPr="00676547">
        <w:t xml:space="preserve"> </w:t>
      </w:r>
      <w:proofErr w:type="spellStart"/>
      <w:r w:rsidRPr="00676547">
        <w:t>Transfer</w:t>
      </w:r>
      <w:proofErr w:type="spellEnd"/>
      <w:r w:rsidR="00676547" w:rsidRPr="00676547">
        <w:t xml:space="preserve"> – não se trata de um </w:t>
      </w:r>
      <w:proofErr w:type="spellStart"/>
      <w:r w:rsidR="00676547">
        <w:t>protocol</w:t>
      </w:r>
      <w:proofErr w:type="spellEnd"/>
      <w:r w:rsidR="00676547">
        <w:t xml:space="preserve"> (contrariamente ao SOAP) mas sim de um conjunto de restrições de arquitetura. A informação solicitada por um cliente que utilize uma API </w:t>
      </w:r>
      <w:proofErr w:type="spellStart"/>
      <w:r w:rsidR="00676547">
        <w:t>RESTful</w:t>
      </w:r>
      <w:proofErr w:type="spellEnd"/>
      <w:r w:rsidR="00676547">
        <w:t xml:space="preserve"> recebe-a via HTTP, através da utilização de uma de várias linguagens e formatos possíveis – JSON, HTML, XLT, </w:t>
      </w:r>
      <w:proofErr w:type="spellStart"/>
      <w:r w:rsidR="00676547">
        <w:t>Python</w:t>
      </w:r>
      <w:proofErr w:type="spellEnd"/>
      <w:r w:rsidR="00676547">
        <w:t xml:space="preserve">, PHP, </w:t>
      </w:r>
      <w:proofErr w:type="spellStart"/>
      <w:r w:rsidR="00676547">
        <w:t>plain</w:t>
      </w:r>
      <w:proofErr w:type="spellEnd"/>
      <w:r w:rsidR="00676547">
        <w:t xml:space="preserve"> </w:t>
      </w:r>
      <w:proofErr w:type="spellStart"/>
      <w:r w:rsidR="00676547">
        <w:t>text</w:t>
      </w:r>
      <w:proofErr w:type="spellEnd"/>
      <w:r w:rsidR="00676547">
        <w:t>, entre outros.</w:t>
      </w:r>
    </w:p>
    <w:p w14:paraId="405E8C56" w14:textId="480E5E65" w:rsidR="001D4DEC" w:rsidRPr="00676547" w:rsidRDefault="00676547" w:rsidP="00C10BC7">
      <w:r>
        <w:t xml:space="preserve">Distingue-se de SOAP principalmente pelo facto de ser completamente </w:t>
      </w:r>
      <w:proofErr w:type="spellStart"/>
      <w:r>
        <w:t>stateless</w:t>
      </w:r>
      <w:proofErr w:type="spellEnd"/>
      <w:r>
        <w:t xml:space="preserve"> – onde SOAP poderá ser </w:t>
      </w:r>
      <w:proofErr w:type="spellStart"/>
      <w:r>
        <w:t>stateful</w:t>
      </w:r>
      <w:proofErr w:type="spellEnd"/>
      <w:r>
        <w:t xml:space="preserve"> – e manter cache.</w:t>
      </w:r>
      <w:r w:rsidR="001D4DEC" w:rsidRPr="00676547">
        <w:br w:type="page"/>
      </w:r>
    </w:p>
    <w:p w14:paraId="3AF9769A" w14:textId="51FEEEDB" w:rsidR="001D4DEC" w:rsidRDefault="001D4DEC" w:rsidP="001D4DEC">
      <w:pPr>
        <w:pStyle w:val="Ttulo1"/>
      </w:pPr>
      <w:bookmarkStart w:id="5" w:name="_Toc113812949"/>
      <w:r>
        <w:lastRenderedPageBreak/>
        <w:t>Projeto</w:t>
      </w:r>
      <w:bookmarkEnd w:id="5"/>
    </w:p>
    <w:p w14:paraId="6C0D57D1" w14:textId="1090586C" w:rsidR="001D4DEC" w:rsidRPr="001D4DEC" w:rsidRDefault="001D4DEC" w:rsidP="001D4DEC">
      <w:pPr>
        <w:rPr>
          <w:lang/>
        </w:rPr>
      </w:pPr>
      <w:r w:rsidRPr="001D4DEC">
        <w:rPr>
          <w:lang/>
        </w:rPr>
        <w:t xml:space="preserve">O projeto que o grupo </w:t>
      </w:r>
      <w:r w:rsidR="00B31ABE">
        <w:t>desenvolveu</w:t>
      </w:r>
      <w:r w:rsidRPr="001D4DEC">
        <w:rPr>
          <w:lang/>
        </w:rPr>
        <w:t xml:space="preserve"> </w:t>
      </w:r>
      <w:r w:rsidR="00B31ABE">
        <w:t>reflete</w:t>
      </w:r>
      <w:r w:rsidRPr="001D4DEC">
        <w:rPr>
          <w:lang/>
        </w:rPr>
        <w:t xml:space="preserve"> </w:t>
      </w:r>
      <w:r w:rsidR="00B31ABE">
        <w:t xml:space="preserve">um </w:t>
      </w:r>
      <w:r w:rsidRPr="001D4DEC">
        <w:rPr>
          <w:lang/>
        </w:rPr>
        <w:t>CMS que permit</w:t>
      </w:r>
      <w:r w:rsidR="00B31ABE">
        <w:t>e</w:t>
      </w:r>
      <w:r w:rsidRPr="001D4DEC">
        <w:rPr>
          <w:lang/>
        </w:rPr>
        <w:t xml:space="preserve"> a gestão e publicação de música, efeitos sonoros, podcasts, entre outros conteúdos de som.</w:t>
      </w:r>
    </w:p>
    <w:p w14:paraId="3C1E16E9" w14:textId="28175E4C" w:rsidR="001D4DEC" w:rsidRDefault="001D4DEC" w:rsidP="001D4DEC">
      <w:pPr>
        <w:rPr>
          <w:lang/>
        </w:rPr>
      </w:pPr>
      <w:r w:rsidRPr="001D4DEC">
        <w:rPr>
          <w:lang/>
        </w:rPr>
        <w:t>Os conteúdos utilizados são ficheiros de som, que serão organizados das seguintes formas:</w:t>
      </w:r>
    </w:p>
    <w:p w14:paraId="23894148" w14:textId="46ED91AB" w:rsidR="001D4DEC" w:rsidRPr="001D4DEC" w:rsidRDefault="001D4DEC" w:rsidP="001D4DEC">
      <w:pPr>
        <w:pStyle w:val="PargrafodaLista"/>
        <w:numPr>
          <w:ilvl w:val="0"/>
          <w:numId w:val="3"/>
        </w:numPr>
        <w:rPr>
          <w:lang/>
        </w:rPr>
      </w:pPr>
      <w:r>
        <w:t>Todos os áudios;</w:t>
      </w:r>
    </w:p>
    <w:p w14:paraId="22FA17FA" w14:textId="59225516" w:rsidR="001D4DEC" w:rsidRPr="001D4DEC" w:rsidRDefault="001D4DEC" w:rsidP="001D4DEC">
      <w:pPr>
        <w:pStyle w:val="PargrafodaLista"/>
        <w:numPr>
          <w:ilvl w:val="0"/>
          <w:numId w:val="3"/>
        </w:numPr>
        <w:rPr>
          <w:lang/>
        </w:rPr>
      </w:pPr>
      <w:r>
        <w:t>Todos os áudios publicados por um determinado utilizador;</w:t>
      </w:r>
    </w:p>
    <w:p w14:paraId="75DF1D1E" w14:textId="681EDCC9" w:rsidR="001D4DEC" w:rsidRPr="00965690" w:rsidRDefault="001D4DEC" w:rsidP="00965690">
      <w:pPr>
        <w:pStyle w:val="PargrafodaLista"/>
        <w:numPr>
          <w:ilvl w:val="0"/>
          <w:numId w:val="3"/>
        </w:numPr>
        <w:rPr>
          <w:lang/>
        </w:rPr>
      </w:pPr>
      <w:r>
        <w:t>Todas as listas de reprodução, com os devidos áudios, publicadas por um determinado utilizador.</w:t>
      </w:r>
    </w:p>
    <w:p w14:paraId="0308F3D9" w14:textId="3D57697D" w:rsidR="00965690" w:rsidRDefault="00965690" w:rsidP="00965690">
      <w:pPr>
        <w:rPr>
          <w:lang/>
        </w:rPr>
      </w:pPr>
    </w:p>
    <w:p w14:paraId="5D76B574" w14:textId="16D7296A" w:rsidR="00965690" w:rsidRDefault="00965690" w:rsidP="00965690">
      <w:pPr>
        <w:rPr>
          <w:lang/>
        </w:rPr>
      </w:pPr>
      <w:r w:rsidRPr="00965690">
        <w:rPr>
          <w:lang/>
        </w:rPr>
        <w:t>Decidimos dar o nome de</w:t>
      </w:r>
      <w:r>
        <w:t xml:space="preserve"> </w:t>
      </w:r>
      <w:r w:rsidRPr="00965690">
        <w:rPr>
          <w:lang/>
        </w:rPr>
        <w:t>Sporkify à nossa aplicação.</w:t>
      </w:r>
    </w:p>
    <w:p w14:paraId="5A156B42" w14:textId="77777777" w:rsidR="00041ADA" w:rsidRDefault="00965690" w:rsidP="00041ADA">
      <w:pPr>
        <w:keepNext/>
        <w:ind w:firstLine="0"/>
        <w:jc w:val="center"/>
      </w:pPr>
      <w:r w:rsidRPr="00965690">
        <w:rPr>
          <w:noProof/>
          <w:lang/>
        </w:rPr>
        <w:drawing>
          <wp:inline distT="0" distB="0" distL="0" distR="0" wp14:anchorId="073F3F10" wp14:editId="00D3CF84">
            <wp:extent cx="2101174" cy="2155671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2626" cy="219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5B77" w14:textId="5205D262" w:rsidR="00916233" w:rsidRPr="00041ADA" w:rsidRDefault="00041ADA" w:rsidP="00041ADA">
      <w:pPr>
        <w:pStyle w:val="Legenda"/>
      </w:pPr>
      <w:bookmarkStart w:id="6" w:name="_Toc1138129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1</w:t>
      </w:r>
      <w:r>
        <w:fldChar w:fldCharType="end"/>
      </w:r>
      <w:r>
        <w:t xml:space="preserve">: Logótipo </w:t>
      </w:r>
      <w:proofErr w:type="spellStart"/>
      <w:r>
        <w:t>Sporkify</w:t>
      </w:r>
      <w:proofErr w:type="spellEnd"/>
      <w:r>
        <w:t>.</w:t>
      </w:r>
      <w:bookmarkEnd w:id="6"/>
    </w:p>
    <w:p w14:paraId="4743C3FD" w14:textId="77777777" w:rsidR="00916233" w:rsidRDefault="00916233" w:rsidP="00916233">
      <w:pPr>
        <w:ind w:firstLine="0"/>
        <w:jc w:val="center"/>
        <w:rPr>
          <w:lang/>
        </w:rPr>
      </w:pPr>
    </w:p>
    <w:p w14:paraId="3F0786BD" w14:textId="5340051D" w:rsidR="00916233" w:rsidRDefault="00916233">
      <w:pPr>
        <w:spacing w:line="240" w:lineRule="auto"/>
        <w:ind w:firstLine="0"/>
        <w:jc w:val="left"/>
        <w:rPr>
          <w:lang/>
        </w:rPr>
      </w:pPr>
      <w:r>
        <w:rPr>
          <w:lang/>
        </w:rPr>
        <w:br w:type="page"/>
      </w:r>
    </w:p>
    <w:p w14:paraId="56082D87" w14:textId="77777777" w:rsidR="00041ADA" w:rsidRDefault="00041ADA">
      <w:pPr>
        <w:spacing w:line="240" w:lineRule="auto"/>
        <w:ind w:firstLine="0"/>
        <w:jc w:val="left"/>
        <w:rPr>
          <w:rFonts w:eastAsiaTheme="majorEastAsia" w:cstheme="majorBidi"/>
          <w:color w:val="000000" w:themeColor="text1"/>
          <w:sz w:val="36"/>
          <w:szCs w:val="32"/>
        </w:rPr>
      </w:pPr>
      <w:r>
        <w:lastRenderedPageBreak/>
        <w:br w:type="page"/>
      </w:r>
    </w:p>
    <w:p w14:paraId="5A110ED6" w14:textId="78FE7CD7" w:rsidR="00965690" w:rsidRPr="008F7CFE" w:rsidRDefault="00916233" w:rsidP="00916233">
      <w:pPr>
        <w:pStyle w:val="Ttulo1"/>
        <w:rPr>
          <w:i/>
          <w:iCs/>
        </w:rPr>
      </w:pPr>
      <w:bookmarkStart w:id="7" w:name="_Toc113812950"/>
      <w:proofErr w:type="spellStart"/>
      <w:r w:rsidRPr="008F7CFE">
        <w:rPr>
          <w:i/>
          <w:iCs/>
        </w:rPr>
        <w:lastRenderedPageBreak/>
        <w:t>Frontend</w:t>
      </w:r>
      <w:bookmarkEnd w:id="7"/>
      <w:proofErr w:type="spellEnd"/>
    </w:p>
    <w:p w14:paraId="5F274278" w14:textId="1107A932" w:rsidR="004E5D12" w:rsidRPr="004E5D12" w:rsidRDefault="004E5D12" w:rsidP="004E5D12">
      <w:pPr>
        <w:rPr>
          <w:lang/>
        </w:rPr>
      </w:pPr>
      <w:r w:rsidRPr="004E5D12">
        <w:rPr>
          <w:lang/>
        </w:rPr>
        <w:t>A interface gráfica apresentada ao utilizador é uma das mais importantes componentes no desenvolvimento de qualquer aplicação</w:t>
      </w:r>
      <w:r w:rsidR="00CF1706">
        <w:t>.</w:t>
      </w:r>
    </w:p>
    <w:p w14:paraId="6BCB8191" w14:textId="3FF912A0" w:rsidR="009B1BF3" w:rsidRDefault="000E1CAE" w:rsidP="009B1BF3">
      <w:r>
        <w:t xml:space="preserve">Seguem-se alguns </w:t>
      </w:r>
      <w:proofErr w:type="spellStart"/>
      <w:r w:rsidRPr="008F7CFE">
        <w:rPr>
          <w:i/>
          <w:iCs/>
        </w:rPr>
        <w:t>wireframes</w:t>
      </w:r>
      <w:proofErr w:type="spellEnd"/>
      <w:r>
        <w:t xml:space="preserve"> do design pressuposto do nosso CMS</w:t>
      </w:r>
      <w:r w:rsidR="009B1BF3">
        <w:t xml:space="preserve">. O modelo interativo pode ser consultado aqui: </w:t>
      </w:r>
      <w:hyperlink r:id="rId10" w:history="1">
        <w:r w:rsidR="009B1BF3" w:rsidRPr="00930D4E">
          <w:rPr>
            <w:rStyle w:val="Hiperligao"/>
          </w:rPr>
          <w:t>https://app.uizard.io/p/0d0e09a7</w:t>
        </w:r>
      </w:hyperlink>
    </w:p>
    <w:p w14:paraId="5AFC3D97" w14:textId="24264CE5" w:rsidR="00041ADA" w:rsidRDefault="00B453D9" w:rsidP="00041ADA">
      <w:pPr>
        <w:keepNext/>
        <w:ind w:firstLine="0"/>
        <w:jc w:val="center"/>
      </w:pPr>
      <w:r w:rsidRPr="00B453D9">
        <w:rPr>
          <w:noProof/>
        </w:rPr>
        <w:drawing>
          <wp:inline distT="0" distB="0" distL="0" distR="0" wp14:anchorId="79F6D1A3" wp14:editId="0DDAF644">
            <wp:extent cx="5731510" cy="32670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D64F" w14:textId="5C59E1C4" w:rsidR="00041ADA" w:rsidRDefault="00041ADA" w:rsidP="00041ADA">
      <w:pPr>
        <w:pStyle w:val="Legenda"/>
      </w:pPr>
      <w:bookmarkStart w:id="8" w:name="_Toc11381298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2</w:t>
      </w:r>
      <w:r>
        <w:fldChar w:fldCharType="end"/>
      </w:r>
      <w:r>
        <w:t>: Wireframe do Ecrã de Login e Registo.</w:t>
      </w:r>
      <w:bookmarkEnd w:id="8"/>
    </w:p>
    <w:p w14:paraId="10AAAB5D" w14:textId="6CA999C5" w:rsidR="00041ADA" w:rsidRDefault="00B453D9" w:rsidP="00B453D9">
      <w:pPr>
        <w:keepNext/>
        <w:spacing w:line="480" w:lineRule="auto"/>
        <w:ind w:firstLine="0"/>
        <w:jc w:val="center"/>
      </w:pPr>
      <w:r w:rsidRPr="00B453D9">
        <w:rPr>
          <w:noProof/>
        </w:rPr>
        <w:drawing>
          <wp:inline distT="0" distB="0" distL="0" distR="0" wp14:anchorId="599ADBDB" wp14:editId="6AF24E10">
            <wp:extent cx="5731510" cy="3267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4AC4" w14:textId="3EC23B5D" w:rsidR="00B453D9" w:rsidRDefault="00041ADA" w:rsidP="00B453D9">
      <w:pPr>
        <w:pStyle w:val="Legenda"/>
      </w:pPr>
      <w:bookmarkStart w:id="9" w:name="_Toc1138129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3</w:t>
      </w:r>
      <w:r>
        <w:fldChar w:fldCharType="end"/>
      </w:r>
      <w:r>
        <w:t>: Wireframe do Ecrã Principal.</w:t>
      </w:r>
      <w:bookmarkEnd w:id="9"/>
    </w:p>
    <w:p w14:paraId="64611F66" w14:textId="77777777" w:rsidR="00B453D9" w:rsidRDefault="00B453D9" w:rsidP="00B453D9">
      <w:pPr>
        <w:keepNext/>
        <w:ind w:firstLine="0"/>
        <w:jc w:val="center"/>
      </w:pPr>
      <w:r w:rsidRPr="00B453D9">
        <w:rPr>
          <w:noProof/>
        </w:rPr>
        <w:lastRenderedPageBreak/>
        <w:drawing>
          <wp:inline distT="0" distB="0" distL="0" distR="0" wp14:anchorId="44DE3A03" wp14:editId="5D4B387F">
            <wp:extent cx="5731510" cy="3267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D7CB" w14:textId="496D5EDF" w:rsidR="00B453D9" w:rsidRDefault="00B453D9" w:rsidP="00B453D9">
      <w:pPr>
        <w:pStyle w:val="Legenda"/>
      </w:pPr>
      <w:bookmarkStart w:id="10" w:name="_Toc11381298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4</w:t>
      </w:r>
      <w:r>
        <w:fldChar w:fldCharType="end"/>
      </w:r>
      <w:r>
        <w:t>: Ecrã de Detalhes do Utilizador.</w:t>
      </w:r>
      <w:bookmarkEnd w:id="10"/>
    </w:p>
    <w:p w14:paraId="1778ED83" w14:textId="77777777" w:rsidR="00802EC4" w:rsidRDefault="00802EC4" w:rsidP="00802EC4">
      <w:pPr>
        <w:keepNext/>
        <w:ind w:firstLine="0"/>
        <w:jc w:val="center"/>
      </w:pPr>
      <w:r w:rsidRPr="00802EC4">
        <w:rPr>
          <w:noProof/>
        </w:rPr>
        <w:drawing>
          <wp:inline distT="0" distB="0" distL="0" distR="0" wp14:anchorId="3F9C2A06" wp14:editId="4D259089">
            <wp:extent cx="5731510" cy="32670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ED8E" w14:textId="3269F14E" w:rsidR="00802EC4" w:rsidRDefault="00802EC4" w:rsidP="00802EC4">
      <w:pPr>
        <w:pStyle w:val="Legenda"/>
      </w:pPr>
      <w:bookmarkStart w:id="11" w:name="_Toc1138129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5</w:t>
      </w:r>
      <w:r>
        <w:fldChar w:fldCharType="end"/>
      </w:r>
      <w:r>
        <w:t>: Ecrã de Edição dos Detalhes de Utilizador.</w:t>
      </w:r>
      <w:bookmarkEnd w:id="11"/>
    </w:p>
    <w:p w14:paraId="1CB4CC86" w14:textId="77777777" w:rsidR="00802EC4" w:rsidRDefault="00802EC4" w:rsidP="00802EC4">
      <w:pPr>
        <w:keepNext/>
        <w:ind w:firstLine="0"/>
        <w:jc w:val="center"/>
      </w:pPr>
      <w:r w:rsidRPr="00802EC4">
        <w:rPr>
          <w:noProof/>
        </w:rPr>
        <w:lastRenderedPageBreak/>
        <w:drawing>
          <wp:inline distT="0" distB="0" distL="0" distR="0" wp14:anchorId="32B44ABB" wp14:editId="0DCC9A84">
            <wp:extent cx="5731510" cy="3267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2F78" w14:textId="7267474B" w:rsidR="00802EC4" w:rsidRPr="00802EC4" w:rsidRDefault="00802EC4" w:rsidP="00802EC4">
      <w:pPr>
        <w:pStyle w:val="Legenda"/>
      </w:pPr>
      <w:bookmarkStart w:id="12" w:name="_Toc1138129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6</w:t>
      </w:r>
      <w:r>
        <w:fldChar w:fldCharType="end"/>
      </w:r>
      <w:r>
        <w:t>: Ecrã das Listas de Reprodução.</w:t>
      </w:r>
      <w:bookmarkEnd w:id="12"/>
    </w:p>
    <w:p w14:paraId="11095A8D" w14:textId="77777777" w:rsidR="00B453D9" w:rsidRDefault="00B453D9" w:rsidP="00B453D9">
      <w:pPr>
        <w:keepNext/>
        <w:ind w:firstLine="0"/>
      </w:pPr>
      <w:r w:rsidRPr="00B453D9">
        <w:rPr>
          <w:noProof/>
        </w:rPr>
        <w:drawing>
          <wp:inline distT="0" distB="0" distL="0" distR="0" wp14:anchorId="29F6D1F0" wp14:editId="64FA7C89">
            <wp:extent cx="5731510" cy="32670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8046" w14:textId="1F1FF0DD" w:rsidR="00B453D9" w:rsidRDefault="00B453D9" w:rsidP="00B453D9">
      <w:pPr>
        <w:pStyle w:val="Legenda"/>
      </w:pPr>
      <w:bookmarkStart w:id="13" w:name="_Toc1138129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7</w:t>
      </w:r>
      <w:r>
        <w:fldChar w:fldCharType="end"/>
      </w:r>
      <w:r>
        <w:t xml:space="preserve">: Ecrã de </w:t>
      </w:r>
      <w:r w:rsidR="00802EC4">
        <w:t>Informação do Álbum</w:t>
      </w:r>
      <w:r>
        <w:t>.</w:t>
      </w:r>
      <w:bookmarkEnd w:id="13"/>
    </w:p>
    <w:p w14:paraId="05D03C82" w14:textId="77777777" w:rsidR="00802EC4" w:rsidRDefault="00802EC4" w:rsidP="00802EC4">
      <w:pPr>
        <w:keepNext/>
        <w:ind w:firstLine="0"/>
        <w:jc w:val="center"/>
      </w:pPr>
      <w:r w:rsidRPr="00802EC4">
        <w:rPr>
          <w:noProof/>
        </w:rPr>
        <w:lastRenderedPageBreak/>
        <w:drawing>
          <wp:inline distT="0" distB="0" distL="0" distR="0" wp14:anchorId="3F60AA6A" wp14:editId="5C095F81">
            <wp:extent cx="5731510" cy="32670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751B" w14:textId="1131FDAA" w:rsidR="00802EC4" w:rsidRPr="00802EC4" w:rsidRDefault="00802EC4" w:rsidP="00802EC4">
      <w:pPr>
        <w:pStyle w:val="Legenda"/>
      </w:pPr>
      <w:bookmarkStart w:id="14" w:name="_Toc1138129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8</w:t>
      </w:r>
      <w:r>
        <w:fldChar w:fldCharType="end"/>
      </w:r>
      <w:r>
        <w:t>: Ecrã de Controlo do Administrador.</w:t>
      </w:r>
      <w:bookmarkEnd w:id="14"/>
    </w:p>
    <w:p w14:paraId="6FC85B9B" w14:textId="3DF28DD0" w:rsidR="00685F0E" w:rsidRDefault="00685F0E" w:rsidP="00B453D9">
      <w:pPr>
        <w:rPr>
          <w:ins w:id="15" w:author="Moncarcho, Goncalo" w:date="2022-09-10T00:02:00Z"/>
        </w:rPr>
      </w:pPr>
      <w:ins w:id="16" w:author="Moncarcho, Goncalo" w:date="2022-09-10T00:02:00Z">
        <w:r>
          <w:br w:type="page"/>
        </w:r>
      </w:ins>
    </w:p>
    <w:p w14:paraId="24C2BBB5" w14:textId="510F784D" w:rsidR="00685F0E" w:rsidRDefault="00685F0E" w:rsidP="00685F0E">
      <w:pPr>
        <w:pStyle w:val="Ttulo1"/>
      </w:pPr>
      <w:bookmarkStart w:id="17" w:name="_Toc113812951"/>
      <w:r>
        <w:lastRenderedPageBreak/>
        <w:t>Processo de Desenvolvimento</w:t>
      </w:r>
      <w:bookmarkEnd w:id="17"/>
    </w:p>
    <w:p w14:paraId="5986FEBC" w14:textId="577B7B2B" w:rsidR="00685F0E" w:rsidRDefault="00DD46A0" w:rsidP="00DD46A0">
      <w:pPr>
        <w:pStyle w:val="Ttulo2"/>
        <w:numPr>
          <w:ilvl w:val="0"/>
          <w:numId w:val="4"/>
        </w:numPr>
      </w:pPr>
      <w:bookmarkStart w:id="18" w:name="_Toc113812952"/>
      <w:r>
        <w:t xml:space="preserve">Registo e Base de Dados de </w:t>
      </w:r>
      <w:proofErr w:type="spellStart"/>
      <w:r w:rsidRPr="008F7CFE">
        <w:rPr>
          <w:i/>
          <w:iCs/>
        </w:rPr>
        <w:t>Users</w:t>
      </w:r>
      <w:bookmarkEnd w:id="18"/>
      <w:proofErr w:type="spellEnd"/>
    </w:p>
    <w:p w14:paraId="373113DD" w14:textId="4214E7A6" w:rsidR="00DD46A0" w:rsidRDefault="008F7CFE" w:rsidP="00DD46A0">
      <w:r>
        <w:t xml:space="preserve">O primeiro passo na implementação do projeto envolveu iniciar a configuração do sistema de registo. Começámos por criar um ficheiro PHP – </w:t>
      </w:r>
      <w:proofErr w:type="spellStart"/>
      <w:r>
        <w:rPr>
          <w:u w:val="single"/>
        </w:rPr>
        <w:t>register.php</w:t>
      </w:r>
      <w:proofErr w:type="spellEnd"/>
      <w:r>
        <w:t xml:space="preserve"> – onde criámos ambos os </w:t>
      </w:r>
      <w:r w:rsidR="000F51FA">
        <w:t>formulários de login e registo.</w:t>
      </w:r>
    </w:p>
    <w:p w14:paraId="370793C3" w14:textId="1108E864" w:rsidR="000F51FA" w:rsidRDefault="000F51FA" w:rsidP="00DD46A0">
      <w:r>
        <w:t xml:space="preserve">De seguida, tratámos de fazer a verificação dos campos de registo, de forma a validar a informação inserida pelo </w:t>
      </w:r>
      <w:proofErr w:type="spellStart"/>
      <w:r>
        <w:rPr>
          <w:i/>
          <w:iCs/>
        </w:rPr>
        <w:t>user</w:t>
      </w:r>
      <w:proofErr w:type="spellEnd"/>
      <w:r>
        <w:t>. Esta informação é validada conforme o formato respetivo – emails, passwords, número mínimo de caracteres, entre outros.</w:t>
      </w:r>
    </w:p>
    <w:p w14:paraId="6D29F0A5" w14:textId="4ABD2586" w:rsidR="0029615E" w:rsidRDefault="001F2B75" w:rsidP="001D7441">
      <w:r>
        <w:t>Por fim,</w:t>
      </w:r>
      <w:r w:rsidR="000F51FA">
        <w:t xml:space="preserve"> </w:t>
      </w:r>
      <w:r>
        <w:t>foi criada</w:t>
      </w:r>
      <w:r w:rsidR="000F51FA">
        <w:t xml:space="preserve"> uma classe – </w:t>
      </w:r>
      <w:proofErr w:type="spellStart"/>
      <w:r w:rsidR="000F51FA" w:rsidRPr="001F2B75">
        <w:rPr>
          <w:u w:val="single"/>
        </w:rPr>
        <w:t>Account</w:t>
      </w:r>
      <w:r w:rsidRPr="001F2B75">
        <w:rPr>
          <w:u w:val="single"/>
        </w:rPr>
        <w:t>.php</w:t>
      </w:r>
      <w:proofErr w:type="spellEnd"/>
      <w:r w:rsidR="000F51FA">
        <w:t xml:space="preserve"> – onde </w:t>
      </w:r>
      <w:r>
        <w:t xml:space="preserve">se processa a informação de registo no âmbito de criar uma instância. Valida-se conforme o passo anterior, e é inserido na base de dados – na tabela </w:t>
      </w:r>
      <w:proofErr w:type="spellStart"/>
      <w:r w:rsidRPr="001F2B75">
        <w:rPr>
          <w:i/>
          <w:iCs/>
        </w:rPr>
        <w:t>users</w:t>
      </w:r>
      <w:proofErr w:type="spellEnd"/>
      <w:r>
        <w:t>.</w:t>
      </w:r>
      <w:r w:rsidR="001D7441">
        <w:t xml:space="preserve"> </w:t>
      </w:r>
      <w:r w:rsidR="002144CD">
        <w:t xml:space="preserve">A tabela </w:t>
      </w:r>
      <w:proofErr w:type="spellStart"/>
      <w:r w:rsidR="002144CD">
        <w:rPr>
          <w:i/>
          <w:iCs/>
        </w:rPr>
        <w:t>users</w:t>
      </w:r>
      <w:proofErr w:type="spellEnd"/>
      <w:r w:rsidR="002144CD">
        <w:t xml:space="preserve"> tem a seguinte estrutura:</w:t>
      </w:r>
    </w:p>
    <w:tbl>
      <w:tblPr>
        <w:tblStyle w:val="TabeladeLista1Clara"/>
        <w:tblW w:w="0" w:type="auto"/>
        <w:tblLook w:val="0400" w:firstRow="0" w:lastRow="0" w:firstColumn="0" w:lastColumn="0" w:noHBand="0" w:noVBand="1"/>
      </w:tblPr>
      <w:tblGrid>
        <w:gridCol w:w="2254"/>
        <w:gridCol w:w="2254"/>
        <w:gridCol w:w="2254"/>
        <w:gridCol w:w="2254"/>
      </w:tblGrid>
      <w:tr w:rsidR="009C2CC3" w14:paraId="34856AC6" w14:textId="77777777" w:rsidTr="00F01C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4" w:type="dxa"/>
            <w:vMerge w:val="restar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D0CECE" w:themeFill="background2" w:themeFillShade="E6"/>
            <w:vAlign w:val="center"/>
          </w:tcPr>
          <w:p w14:paraId="20CCEF6D" w14:textId="5F081979" w:rsidR="009C2CC3" w:rsidRPr="00F01C3B" w:rsidRDefault="009C2CC3" w:rsidP="00AE4597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Users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7109DA33" w14:textId="77777777" w:rsidR="009C2CC3" w:rsidRPr="00F01C3B" w:rsidRDefault="009C2CC3" w:rsidP="00AE4597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r w:rsidRPr="00F01C3B">
              <w:rPr>
                <w:b/>
                <w:bCs/>
              </w:rPr>
              <w:t>Id*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2204B9CF" w14:textId="77777777" w:rsidR="009C2CC3" w:rsidRPr="00F01C3B" w:rsidRDefault="009C2CC3" w:rsidP="00AE4597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proofErr w:type="spellStart"/>
            <w:r w:rsidRPr="00F01C3B">
              <w:rPr>
                <w:b/>
                <w:bCs/>
              </w:rPr>
              <w:t>Int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2A59079A" w14:textId="77777777" w:rsidR="009C2CC3" w:rsidRPr="00F01C3B" w:rsidRDefault="009C2CC3" w:rsidP="00AE4597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r w:rsidRPr="00F01C3B">
              <w:rPr>
                <w:b/>
                <w:bCs/>
              </w:rPr>
              <w:t>AUTO_INCREMENT</w:t>
            </w:r>
          </w:p>
        </w:tc>
      </w:tr>
      <w:tr w:rsidR="009C2CC3" w14:paraId="1D18575E" w14:textId="77777777" w:rsidTr="00AE4597"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7D5E00DF" w14:textId="77777777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1A546E24" w14:textId="333CA3D5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username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341209C2" w14:textId="7B9F0E93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25)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330D3789" w14:textId="77777777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</w:p>
        </w:tc>
      </w:tr>
      <w:tr w:rsidR="009C2CC3" w14:paraId="72FDF5F9" w14:textId="77777777" w:rsidTr="00AE45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49DC6765" w14:textId="77777777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27777B03" w14:textId="7A33BA1D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firstName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2DB6FC74" w14:textId="6C56E1C2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25)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5FFFCA3A" w14:textId="77777777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</w:p>
        </w:tc>
      </w:tr>
      <w:tr w:rsidR="009C2CC3" w14:paraId="376B5498" w14:textId="77777777" w:rsidTr="00AE4597"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13D248AC" w14:textId="77777777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053AA1AA" w14:textId="0923F754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lastName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3558AC8F" w14:textId="4A8C0219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25)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25E0AD76" w14:textId="77777777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</w:p>
        </w:tc>
      </w:tr>
      <w:tr w:rsidR="009C2CC3" w14:paraId="67A498F1" w14:textId="77777777" w:rsidTr="002961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2B99250F" w14:textId="77777777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2D2F821F" w14:textId="09CD238F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  <w:r>
              <w:t>email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129FB8A7" w14:textId="4CE979FB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200)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147BACE5" w14:textId="77777777" w:rsidR="009C2CC3" w:rsidRDefault="009C2CC3" w:rsidP="00AE4597">
            <w:pPr>
              <w:keepNext/>
              <w:spacing w:before="120" w:after="120" w:line="240" w:lineRule="auto"/>
              <w:ind w:firstLine="0"/>
              <w:jc w:val="center"/>
            </w:pPr>
          </w:p>
        </w:tc>
      </w:tr>
      <w:tr w:rsidR="009C2CC3" w14:paraId="277D23BB" w14:textId="77777777" w:rsidTr="0029615E"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13628A3E" w14:textId="77777777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465E28EA" w14:textId="0FFD112D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  <w:r>
              <w:t>password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25548249" w14:textId="7CBB352F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32)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3616E5DD" w14:textId="77777777" w:rsidR="009C2CC3" w:rsidRDefault="009C2CC3" w:rsidP="00AE4597">
            <w:pPr>
              <w:keepNext/>
              <w:spacing w:before="120" w:after="120" w:line="240" w:lineRule="auto"/>
              <w:ind w:firstLine="0"/>
              <w:jc w:val="center"/>
            </w:pPr>
          </w:p>
        </w:tc>
      </w:tr>
      <w:tr w:rsidR="009C2CC3" w14:paraId="6D34E712" w14:textId="77777777" w:rsidTr="002961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0D6BB65F" w14:textId="77777777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7840013F" w14:textId="770A715C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registerDate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4A7CCA91" w14:textId="07FF223D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3074001B" w14:textId="77777777" w:rsidR="009C2CC3" w:rsidRDefault="009C2CC3" w:rsidP="00AE4597">
            <w:pPr>
              <w:keepNext/>
              <w:spacing w:before="120" w:after="120" w:line="240" w:lineRule="auto"/>
              <w:ind w:firstLine="0"/>
              <w:jc w:val="center"/>
            </w:pPr>
          </w:p>
        </w:tc>
      </w:tr>
      <w:tr w:rsidR="009C2CC3" w14:paraId="5C954A93" w14:textId="77777777" w:rsidTr="00220F9E"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6FB1BF1B" w14:textId="77777777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10FD6FC3" w14:textId="6DCD08F1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profilePicture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65B5568B" w14:textId="7E64E6E9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500)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78C5F001" w14:textId="77777777" w:rsidR="009C2CC3" w:rsidRDefault="009C2CC3" w:rsidP="0029615E">
            <w:pPr>
              <w:keepNext/>
              <w:spacing w:before="120" w:after="120" w:line="240" w:lineRule="auto"/>
              <w:ind w:firstLine="0"/>
              <w:jc w:val="center"/>
            </w:pPr>
          </w:p>
        </w:tc>
      </w:tr>
      <w:tr w:rsidR="009C2CC3" w14:paraId="5FDF65A0" w14:textId="77777777" w:rsidTr="009C2C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203B44AB" w14:textId="77777777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1CC623B3" w14:textId="7358BD39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  <w:r>
              <w:t>role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785439C1" w14:textId="7B64222E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52389600" w14:textId="77777777" w:rsidR="009C2CC3" w:rsidRDefault="009C2CC3" w:rsidP="0029615E">
            <w:pPr>
              <w:keepNext/>
              <w:spacing w:before="120" w:after="120" w:line="240" w:lineRule="auto"/>
              <w:ind w:firstLine="0"/>
              <w:jc w:val="center"/>
            </w:pPr>
          </w:p>
        </w:tc>
      </w:tr>
      <w:tr w:rsidR="009C2CC3" w14:paraId="7B4D597C" w14:textId="77777777" w:rsidTr="00AE4597">
        <w:tc>
          <w:tcPr>
            <w:tcW w:w="2254" w:type="dxa"/>
            <w:vMerge/>
            <w:tcBorders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7B1F15B9" w14:textId="77777777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72915191" w14:textId="53E2C956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state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4BF30F27" w14:textId="6DCF87A7" w:rsidR="009C2CC3" w:rsidRDefault="009C2CC3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boolean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46991F2A" w14:textId="77777777" w:rsidR="009C2CC3" w:rsidRDefault="009C2CC3" w:rsidP="0029615E">
            <w:pPr>
              <w:keepNext/>
              <w:spacing w:before="120" w:after="120" w:line="240" w:lineRule="auto"/>
              <w:ind w:firstLine="0"/>
              <w:jc w:val="center"/>
            </w:pPr>
          </w:p>
        </w:tc>
      </w:tr>
    </w:tbl>
    <w:p w14:paraId="1C9D0EB6" w14:textId="608E46CA" w:rsidR="002144CD" w:rsidRDefault="0029615E" w:rsidP="0029615E">
      <w:pPr>
        <w:pStyle w:val="Legenda"/>
        <w:rPr>
          <w:noProof/>
        </w:rPr>
      </w:pPr>
      <w:bookmarkStart w:id="19" w:name="_Toc1138129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9</w:t>
      </w:r>
      <w:r>
        <w:fldChar w:fldCharType="end"/>
      </w:r>
      <w:r>
        <w:t>: Estrutura da Tabela</w:t>
      </w:r>
      <w:r>
        <w:rPr>
          <w:noProof/>
        </w:rPr>
        <w:t xml:space="preserve"> "Users".</w:t>
      </w:r>
      <w:bookmarkEnd w:id="19"/>
    </w:p>
    <w:p w14:paraId="3BF2EDD4" w14:textId="6DF8A0DC" w:rsidR="009C2CC3" w:rsidRDefault="009C2CC3" w:rsidP="009C2CC3">
      <w:r>
        <w:t xml:space="preserve">Quando criamos o registo, é adicionado o utilizador à tabela de </w:t>
      </w:r>
      <w:proofErr w:type="spellStart"/>
      <w:r>
        <w:t>users</w:t>
      </w:r>
      <w:proofErr w:type="spellEnd"/>
      <w:r>
        <w:t>, e é criada uma entrada numa tabela denominada “</w:t>
      </w:r>
      <w:proofErr w:type="spellStart"/>
      <w:r>
        <w:t>challenges</w:t>
      </w:r>
      <w:proofErr w:type="spellEnd"/>
      <w:r>
        <w:t>”, no âmbito de se fazer a validação deste. Quando é feita a validação, a entrada feita na tabela “</w:t>
      </w:r>
      <w:proofErr w:type="spellStart"/>
      <w:r>
        <w:t>challenges</w:t>
      </w:r>
      <w:proofErr w:type="spellEnd"/>
      <w:r>
        <w:t xml:space="preserve">” é removida e o utilizador passa a </w:t>
      </w:r>
      <w:proofErr w:type="spellStart"/>
      <w:r>
        <w:t>activo</w:t>
      </w:r>
      <w:proofErr w:type="spellEnd"/>
      <w:r>
        <w:t xml:space="preserve"> – o </w:t>
      </w:r>
      <w:proofErr w:type="spellStart"/>
      <w:r>
        <w:t>state</w:t>
      </w:r>
      <w:proofErr w:type="spellEnd"/>
      <w:r>
        <w:t xml:space="preserve"> do </w:t>
      </w:r>
      <w:proofErr w:type="spellStart"/>
      <w:r>
        <w:t>user</w:t>
      </w:r>
      <w:proofErr w:type="spellEnd"/>
      <w:r>
        <w:t xml:space="preserve"> é alterado.</w:t>
      </w:r>
      <w:r w:rsidR="00EE6A7B">
        <w:t xml:space="preserve"> Segue-se a estrutura da tabela </w:t>
      </w:r>
      <w:proofErr w:type="spellStart"/>
      <w:r w:rsidR="00EE6A7B">
        <w:t>challenges</w:t>
      </w:r>
      <w:proofErr w:type="spellEnd"/>
      <w:r w:rsidR="00EE6A7B">
        <w:t>:</w:t>
      </w:r>
    </w:p>
    <w:tbl>
      <w:tblPr>
        <w:tblStyle w:val="TabeladeLista1Clara"/>
        <w:tblW w:w="0" w:type="auto"/>
        <w:tblLook w:val="0400" w:firstRow="0" w:lastRow="0" w:firstColumn="0" w:lastColumn="0" w:noHBand="0" w:noVBand="1"/>
      </w:tblPr>
      <w:tblGrid>
        <w:gridCol w:w="3005"/>
        <w:gridCol w:w="3005"/>
        <w:gridCol w:w="3006"/>
      </w:tblGrid>
      <w:tr w:rsidR="00EE6A7B" w:rsidRPr="00F01C3B" w14:paraId="05C095B9" w14:textId="77777777" w:rsidTr="00EE6A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05" w:type="dxa"/>
            <w:vMerge w:val="restar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D0CECE" w:themeFill="background2" w:themeFillShade="E6"/>
            <w:vAlign w:val="center"/>
          </w:tcPr>
          <w:p w14:paraId="6B602ADB" w14:textId="25649873" w:rsidR="00EE6A7B" w:rsidRPr="00F01C3B" w:rsidRDefault="001D7441" w:rsidP="00EE6A7B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Challenges</w:t>
            </w:r>
            <w:proofErr w:type="spellEnd"/>
          </w:p>
        </w:tc>
        <w:tc>
          <w:tcPr>
            <w:tcW w:w="3005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63590406" w14:textId="5C8789A4" w:rsidR="00EE6A7B" w:rsidRPr="00EE6A7B" w:rsidRDefault="00EE6A7B" w:rsidP="00EE6A7B">
            <w:pPr>
              <w:spacing w:before="120" w:after="120" w:line="240" w:lineRule="auto"/>
              <w:ind w:firstLine="0"/>
              <w:jc w:val="center"/>
            </w:pPr>
            <w:proofErr w:type="spellStart"/>
            <w:r w:rsidRPr="00EE6A7B">
              <w:t>IdUser</w:t>
            </w:r>
            <w:proofErr w:type="spellEnd"/>
          </w:p>
        </w:tc>
        <w:tc>
          <w:tcPr>
            <w:tcW w:w="3006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32190AD0" w14:textId="65BF7B0A" w:rsidR="00EE6A7B" w:rsidRPr="00EE6A7B" w:rsidRDefault="00EE6A7B" w:rsidP="00EE6A7B">
            <w:pPr>
              <w:spacing w:before="120" w:after="120" w:line="240" w:lineRule="auto"/>
              <w:ind w:firstLine="0"/>
              <w:jc w:val="center"/>
            </w:pPr>
            <w:proofErr w:type="spellStart"/>
            <w:r w:rsidRPr="00EE6A7B">
              <w:t>Int</w:t>
            </w:r>
            <w:proofErr w:type="spellEnd"/>
          </w:p>
        </w:tc>
      </w:tr>
      <w:tr w:rsidR="00EE6A7B" w14:paraId="5C62E570" w14:textId="77777777" w:rsidTr="00EE6A7B">
        <w:tc>
          <w:tcPr>
            <w:tcW w:w="3005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483C8A9C" w14:textId="77777777" w:rsidR="00EE6A7B" w:rsidRDefault="00EE6A7B" w:rsidP="00EE6A7B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3005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559E698C" w14:textId="77777777" w:rsidR="00EE6A7B" w:rsidRDefault="00EE6A7B" w:rsidP="00EE6A7B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username</w:t>
            </w:r>
            <w:proofErr w:type="spellEnd"/>
          </w:p>
        </w:tc>
        <w:tc>
          <w:tcPr>
            <w:tcW w:w="3006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0210DFB5" w14:textId="5007648D" w:rsidR="00EE6A7B" w:rsidRDefault="00EE6A7B" w:rsidP="001D7441">
            <w:pPr>
              <w:keepNext/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25)</w:t>
            </w:r>
          </w:p>
        </w:tc>
      </w:tr>
    </w:tbl>
    <w:p w14:paraId="4CCB0ACB" w14:textId="530F75A4" w:rsidR="001D7441" w:rsidRDefault="001D7441">
      <w:pPr>
        <w:pStyle w:val="Legenda"/>
      </w:pPr>
      <w:bookmarkStart w:id="20" w:name="_Toc1138129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10</w:t>
      </w:r>
      <w:r>
        <w:fldChar w:fldCharType="end"/>
      </w:r>
      <w:r>
        <w:t>: Estrutura da Tabela "</w:t>
      </w:r>
      <w:proofErr w:type="spellStart"/>
      <w:r w:rsidR="00A02D3F">
        <w:t>C</w:t>
      </w:r>
      <w:r>
        <w:t>hallenges</w:t>
      </w:r>
      <w:proofErr w:type="spellEnd"/>
      <w:r>
        <w:t>".</w:t>
      </w:r>
      <w:bookmarkEnd w:id="20"/>
    </w:p>
    <w:p w14:paraId="1E314496" w14:textId="2008B45C" w:rsidR="001F2B75" w:rsidRDefault="001F2B75" w:rsidP="001F2B75">
      <w:pPr>
        <w:pStyle w:val="Ttulo2"/>
        <w:numPr>
          <w:ilvl w:val="0"/>
          <w:numId w:val="4"/>
        </w:numPr>
      </w:pPr>
      <w:bookmarkStart w:id="21" w:name="_Toc113812953"/>
      <w:r>
        <w:lastRenderedPageBreak/>
        <w:t>Criação de Sessão e Redireccionamento</w:t>
      </w:r>
      <w:bookmarkEnd w:id="21"/>
    </w:p>
    <w:p w14:paraId="71405842" w14:textId="07D2C300" w:rsidR="001F2B75" w:rsidRDefault="006C613D" w:rsidP="001F2B75">
      <w:r>
        <w:t xml:space="preserve">Com o sistema de registo criado, foi adaptado de forma a criar uma sessão que permita fazer o login com as informações do </w:t>
      </w:r>
      <w:proofErr w:type="spellStart"/>
      <w:r w:rsidRPr="006C613D">
        <w:rPr>
          <w:i/>
          <w:iCs/>
        </w:rPr>
        <w:t>user</w:t>
      </w:r>
      <w:proofErr w:type="spellEnd"/>
      <w:r>
        <w:t xml:space="preserve"> criado.</w:t>
      </w:r>
    </w:p>
    <w:p w14:paraId="3B8F95CA" w14:textId="63ECBAE1" w:rsidR="00DC0E70" w:rsidRDefault="00DC0E70" w:rsidP="001F2B75">
      <w:r>
        <w:t>No entanto, para esta informação ser verificada, o utilizador tem de se autenticar via email. Para isso, criámos uma tabela que mantém a informação relevante a este passo:</w:t>
      </w:r>
    </w:p>
    <w:tbl>
      <w:tblPr>
        <w:tblStyle w:val="TabeladeLista1Clara"/>
        <w:tblW w:w="5000" w:type="pct"/>
        <w:tblLook w:val="0400" w:firstRow="0" w:lastRow="0" w:firstColumn="0" w:lastColumn="0" w:noHBand="0" w:noVBand="1"/>
      </w:tblPr>
      <w:tblGrid>
        <w:gridCol w:w="3005"/>
        <w:gridCol w:w="3005"/>
        <w:gridCol w:w="3006"/>
      </w:tblGrid>
      <w:tr w:rsidR="00DC0E70" w:rsidRPr="00F01C3B" w14:paraId="176FCFC5" w14:textId="77777777" w:rsidTr="00DC0E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666" w:type="pct"/>
            <w:vMerge w:val="restar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D0CECE" w:themeFill="background2" w:themeFillShade="E6"/>
            <w:vAlign w:val="center"/>
          </w:tcPr>
          <w:p w14:paraId="64371384" w14:textId="23A9AA47" w:rsidR="00DC0E70" w:rsidRPr="00F01C3B" w:rsidRDefault="00DC0E70" w:rsidP="009D150E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Email-</w:t>
            </w:r>
            <w:proofErr w:type="spellStart"/>
            <w:r>
              <w:rPr>
                <w:b/>
                <w:bCs/>
              </w:rPr>
              <w:t>Accounts</w:t>
            </w:r>
            <w:proofErr w:type="spellEnd"/>
          </w:p>
        </w:tc>
        <w:tc>
          <w:tcPr>
            <w:tcW w:w="1666" w:type="pc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2FF488DE" w14:textId="77777777" w:rsidR="00DC0E70" w:rsidRPr="00F01C3B" w:rsidRDefault="00DC0E70" w:rsidP="009D150E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r w:rsidRPr="00F01C3B">
              <w:rPr>
                <w:b/>
                <w:bCs/>
              </w:rPr>
              <w:t>Id*</w:t>
            </w:r>
          </w:p>
        </w:tc>
        <w:tc>
          <w:tcPr>
            <w:tcW w:w="1667" w:type="pc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5333854A" w14:textId="77777777" w:rsidR="00DC0E70" w:rsidRPr="00F01C3B" w:rsidRDefault="00DC0E70" w:rsidP="009D150E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proofErr w:type="spellStart"/>
            <w:r w:rsidRPr="00F01C3B">
              <w:rPr>
                <w:b/>
                <w:bCs/>
              </w:rPr>
              <w:t>Int</w:t>
            </w:r>
            <w:proofErr w:type="spellEnd"/>
          </w:p>
        </w:tc>
      </w:tr>
      <w:tr w:rsidR="00DC0E70" w14:paraId="2CD0D143" w14:textId="77777777" w:rsidTr="00DC0E70">
        <w:tc>
          <w:tcPr>
            <w:tcW w:w="1666" w:type="pct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378280E0" w14:textId="77777777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1666" w:type="pc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2496CFB8" w14:textId="3587BC29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accountName</w:t>
            </w:r>
            <w:proofErr w:type="spellEnd"/>
          </w:p>
        </w:tc>
        <w:tc>
          <w:tcPr>
            <w:tcW w:w="1667" w:type="pc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48AB7E1D" w14:textId="5AB00287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32)</w:t>
            </w:r>
          </w:p>
        </w:tc>
      </w:tr>
      <w:tr w:rsidR="00DC0E70" w14:paraId="4FFD8194" w14:textId="77777777" w:rsidTr="00DC0E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666" w:type="pct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61F8B740" w14:textId="77777777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1666" w:type="pc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1D9B1022" w14:textId="6D01114C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smtpServer</w:t>
            </w:r>
            <w:proofErr w:type="spellEnd"/>
          </w:p>
        </w:tc>
        <w:tc>
          <w:tcPr>
            <w:tcW w:w="1667" w:type="pc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60C6A1D2" w14:textId="4B2085F8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32)</w:t>
            </w:r>
          </w:p>
        </w:tc>
      </w:tr>
      <w:tr w:rsidR="00DC0E70" w14:paraId="67376BA5" w14:textId="77777777" w:rsidTr="00DC0E70">
        <w:tc>
          <w:tcPr>
            <w:tcW w:w="1666" w:type="pct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4B60F6F6" w14:textId="77777777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1666" w:type="pc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61EF204B" w14:textId="23DAF4B8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Port</w:t>
            </w:r>
            <w:proofErr w:type="spellEnd"/>
          </w:p>
        </w:tc>
        <w:tc>
          <w:tcPr>
            <w:tcW w:w="1667" w:type="pc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2DB6D0C9" w14:textId="569EE5D5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Int</w:t>
            </w:r>
            <w:proofErr w:type="spellEnd"/>
          </w:p>
        </w:tc>
      </w:tr>
      <w:tr w:rsidR="00DC0E70" w14:paraId="1F6DACD6" w14:textId="77777777" w:rsidTr="00DC0E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666" w:type="pct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54297494" w14:textId="77777777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1666" w:type="pc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556A3139" w14:textId="6F65B958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useSSL</w:t>
            </w:r>
            <w:proofErr w:type="spellEnd"/>
          </w:p>
        </w:tc>
        <w:tc>
          <w:tcPr>
            <w:tcW w:w="1667" w:type="pc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65EF4147" w14:textId="27D35E29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tinyInt</w:t>
            </w:r>
            <w:proofErr w:type="spellEnd"/>
          </w:p>
        </w:tc>
      </w:tr>
      <w:tr w:rsidR="00DC0E70" w14:paraId="4BB54BBE" w14:textId="77777777" w:rsidTr="00DC0E70">
        <w:tc>
          <w:tcPr>
            <w:tcW w:w="1666" w:type="pct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4D8C5DEA" w14:textId="77777777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1666" w:type="pc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1CFBC17C" w14:textId="4AD2EA36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timeout</w:t>
            </w:r>
            <w:proofErr w:type="spellEnd"/>
          </w:p>
        </w:tc>
        <w:tc>
          <w:tcPr>
            <w:tcW w:w="1667" w:type="pc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013A85F9" w14:textId="1D73BEF2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Int</w:t>
            </w:r>
            <w:proofErr w:type="spellEnd"/>
          </w:p>
        </w:tc>
      </w:tr>
      <w:tr w:rsidR="00DC0E70" w14:paraId="1DB30E8F" w14:textId="77777777" w:rsidTr="00DC0E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666" w:type="pct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05279A7C" w14:textId="77777777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1666" w:type="pc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5B5E2E15" w14:textId="278EB2D4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loginName</w:t>
            </w:r>
            <w:proofErr w:type="spellEnd"/>
          </w:p>
        </w:tc>
        <w:tc>
          <w:tcPr>
            <w:tcW w:w="1667" w:type="pc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471ACDD2" w14:textId="23525D12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128)</w:t>
            </w:r>
          </w:p>
        </w:tc>
      </w:tr>
      <w:tr w:rsidR="00DC0E70" w14:paraId="2C07ABC3" w14:textId="77777777" w:rsidTr="00DC0E70">
        <w:tc>
          <w:tcPr>
            <w:tcW w:w="1666" w:type="pct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794258D7" w14:textId="77777777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1666" w:type="pc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01572898" w14:textId="0B31E9F5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  <w:r>
              <w:t>password</w:t>
            </w:r>
          </w:p>
        </w:tc>
        <w:tc>
          <w:tcPr>
            <w:tcW w:w="1667" w:type="pc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07BD05B2" w14:textId="1E43F34F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128)</w:t>
            </w:r>
          </w:p>
        </w:tc>
      </w:tr>
      <w:tr w:rsidR="00DC0E70" w14:paraId="58FBBA1F" w14:textId="77777777" w:rsidTr="00DC0E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666" w:type="pct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3D551D73" w14:textId="77777777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1666" w:type="pc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055794CE" w14:textId="4398EA07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  <w:r>
              <w:t>email</w:t>
            </w:r>
          </w:p>
        </w:tc>
        <w:tc>
          <w:tcPr>
            <w:tcW w:w="1667" w:type="pc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0BF45604" w14:textId="2E423CBE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128)</w:t>
            </w:r>
          </w:p>
        </w:tc>
      </w:tr>
      <w:tr w:rsidR="00DC0E70" w14:paraId="075F3E48" w14:textId="77777777" w:rsidTr="00DC0E70">
        <w:tc>
          <w:tcPr>
            <w:tcW w:w="1666" w:type="pct"/>
            <w:vMerge/>
            <w:tcBorders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4C202A5A" w14:textId="77777777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1666" w:type="pc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0905988A" w14:textId="5ADD4DB8" w:rsidR="00DC0E70" w:rsidRDefault="00DC0E70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displayName</w:t>
            </w:r>
            <w:proofErr w:type="spellEnd"/>
          </w:p>
        </w:tc>
        <w:tc>
          <w:tcPr>
            <w:tcW w:w="1667" w:type="pc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36B99171" w14:textId="725199B0" w:rsidR="00DC0E70" w:rsidRDefault="00DC0E70" w:rsidP="00DC0E70">
            <w:pPr>
              <w:keepNext/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128)</w:t>
            </w:r>
          </w:p>
        </w:tc>
      </w:tr>
    </w:tbl>
    <w:p w14:paraId="0BCA2EE5" w14:textId="743A9B73" w:rsidR="00DC0E70" w:rsidRDefault="00DC0E70" w:rsidP="00DC0E70">
      <w:pPr>
        <w:pStyle w:val="Legenda"/>
      </w:pPr>
      <w:bookmarkStart w:id="22" w:name="_Toc1138129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>: Estrutura da Tabela "Email-</w:t>
      </w:r>
      <w:proofErr w:type="spellStart"/>
      <w:r>
        <w:t>Accounts</w:t>
      </w:r>
      <w:proofErr w:type="spellEnd"/>
      <w:r>
        <w:t>".</w:t>
      </w:r>
      <w:bookmarkEnd w:id="22"/>
    </w:p>
    <w:p w14:paraId="14B7BDFE" w14:textId="09130FD5" w:rsidR="006C613D" w:rsidRDefault="00C12F77" w:rsidP="001F2B75">
      <w:r>
        <w:t xml:space="preserve">Após </w:t>
      </w:r>
      <w:proofErr w:type="spellStart"/>
      <w:r w:rsidRPr="00C12F77">
        <w:rPr>
          <w:i/>
          <w:iCs/>
        </w:rPr>
        <w:t>queries</w:t>
      </w:r>
      <w:proofErr w:type="spellEnd"/>
      <w:r>
        <w:t xml:space="preserve"> à base de dados que permitem confirmar se o utilizador inserido no </w:t>
      </w:r>
      <w:proofErr w:type="spellStart"/>
      <w:r>
        <w:t>form</w:t>
      </w:r>
      <w:proofErr w:type="spellEnd"/>
      <w:r>
        <w:t xml:space="preserve"> de login, c</w:t>
      </w:r>
      <w:r w:rsidR="006C613D">
        <w:t xml:space="preserve">om recurso ao </w:t>
      </w:r>
      <w:proofErr w:type="spellStart"/>
      <w:r w:rsidR="006C613D">
        <w:rPr>
          <w:i/>
          <w:iCs/>
        </w:rPr>
        <w:t>session_</w:t>
      </w:r>
      <w:proofErr w:type="gramStart"/>
      <w:r w:rsidR="006C613D">
        <w:rPr>
          <w:i/>
          <w:iCs/>
        </w:rPr>
        <w:t>start</w:t>
      </w:r>
      <w:proofErr w:type="spellEnd"/>
      <w:r w:rsidR="006C613D">
        <w:rPr>
          <w:i/>
          <w:iCs/>
        </w:rPr>
        <w:t>(</w:t>
      </w:r>
      <w:proofErr w:type="gramEnd"/>
      <w:r w:rsidR="006C613D">
        <w:rPr>
          <w:i/>
          <w:iCs/>
        </w:rPr>
        <w:t>)</w:t>
      </w:r>
      <w:r w:rsidR="006C613D">
        <w:t xml:space="preserve">, conseguimos </w:t>
      </w:r>
      <w:r>
        <w:t>manter sessão e redirecionar para a página principal, onde será implementado o corpo principal do CMS.</w:t>
      </w:r>
    </w:p>
    <w:p w14:paraId="3B5317D9" w14:textId="4901E588" w:rsidR="00C12F77" w:rsidRDefault="00C12F77" w:rsidP="00C12F77">
      <w:pPr>
        <w:pStyle w:val="Ttulo2"/>
        <w:numPr>
          <w:ilvl w:val="0"/>
          <w:numId w:val="4"/>
        </w:numPr>
      </w:pPr>
      <w:bookmarkStart w:id="23" w:name="_Toc113812954"/>
      <w:r>
        <w:t xml:space="preserve">Estilização da </w:t>
      </w:r>
      <w:r w:rsidR="00737EBA">
        <w:t>P</w:t>
      </w:r>
      <w:r>
        <w:t xml:space="preserve">ágina de Registo e </w:t>
      </w:r>
      <w:r w:rsidRPr="0094698C">
        <w:rPr>
          <w:i/>
          <w:iCs/>
        </w:rPr>
        <w:t>Login</w:t>
      </w:r>
      <w:bookmarkEnd w:id="23"/>
    </w:p>
    <w:p w14:paraId="101EA10C" w14:textId="7E6252C4" w:rsidR="00C12F77" w:rsidRDefault="00C12F77" w:rsidP="00C12F77">
      <w:r>
        <w:t>Apesar de não ser um passo</w:t>
      </w:r>
      <w:r w:rsidR="0094698C">
        <w:t xml:space="preserve"> de “implementação”, é importante definir o estilo da página de registo. Neste passo, procedemos à criação do ficheiro CSS que controla o estilo da página de registo.</w:t>
      </w:r>
    </w:p>
    <w:p w14:paraId="74489761" w14:textId="77777777" w:rsidR="000C2EAE" w:rsidRDefault="000C2EAE">
      <w:pPr>
        <w:spacing w:line="240" w:lineRule="auto"/>
        <w:ind w:firstLine="0"/>
        <w:jc w:val="left"/>
        <w:rPr>
          <w:rFonts w:eastAsiaTheme="majorEastAsia" w:cstheme="majorBidi"/>
          <w:color w:val="000000" w:themeColor="text1"/>
          <w:sz w:val="32"/>
          <w:szCs w:val="32"/>
        </w:rPr>
      </w:pPr>
      <w:r>
        <w:br w:type="page"/>
      </w:r>
    </w:p>
    <w:p w14:paraId="39276E3A" w14:textId="7833BF8E" w:rsidR="0094698C" w:rsidRDefault="0094698C" w:rsidP="0094698C">
      <w:pPr>
        <w:pStyle w:val="Ttulo2"/>
        <w:numPr>
          <w:ilvl w:val="0"/>
          <w:numId w:val="4"/>
        </w:numPr>
      </w:pPr>
      <w:bookmarkStart w:id="24" w:name="_Toc113812955"/>
      <w:r>
        <w:lastRenderedPageBreak/>
        <w:t>Criação da Barra de Reprodução</w:t>
      </w:r>
      <w:bookmarkEnd w:id="24"/>
    </w:p>
    <w:p w14:paraId="023F7FB0" w14:textId="0F01B65D" w:rsidR="0094698C" w:rsidRDefault="0094698C" w:rsidP="0094698C">
      <w:r>
        <w:t>Com a página de registo e login criada e estilizada, podemos proceder à implementação da página principal do CMS.</w:t>
      </w:r>
    </w:p>
    <w:p w14:paraId="540DCF1F" w14:textId="773E1691" w:rsidR="002424EA" w:rsidRDefault="0094698C" w:rsidP="0094698C">
      <w:r>
        <w:t xml:space="preserve">O primeiro passo tratou de implementar a barra de </w:t>
      </w:r>
      <w:proofErr w:type="spellStart"/>
      <w:r w:rsidRPr="00C434E4">
        <w:rPr>
          <w:i/>
          <w:iCs/>
        </w:rPr>
        <w:t>footer</w:t>
      </w:r>
      <w:proofErr w:type="spellEnd"/>
      <w:r>
        <w:t>, que será essencialmente a barra de reprodução do conteúdo, segmentada em</w:t>
      </w:r>
      <w:r w:rsidR="002424EA">
        <w:t xml:space="preserve"> 3 partes essenciais: ilustração do áudio a ser reproduzido, a barra e controlos principais de reprodução e, por fim, o controlo de volume</w:t>
      </w:r>
      <w:r w:rsidR="00C434E4">
        <w:t>.</w:t>
      </w:r>
    </w:p>
    <w:p w14:paraId="23F4BD4D" w14:textId="776A4AB6" w:rsidR="00C434E4" w:rsidRDefault="00C434E4" w:rsidP="00C434E4">
      <w:pPr>
        <w:pStyle w:val="Ttulo2"/>
        <w:numPr>
          <w:ilvl w:val="0"/>
          <w:numId w:val="4"/>
        </w:numPr>
      </w:pPr>
      <w:bookmarkStart w:id="25" w:name="_Toc113812956"/>
      <w:r>
        <w:t xml:space="preserve">Criação da Barra </w:t>
      </w:r>
      <w:r w:rsidR="00737EBA">
        <w:t>L</w:t>
      </w:r>
      <w:r>
        <w:t>ateral de Navegação</w:t>
      </w:r>
      <w:bookmarkEnd w:id="25"/>
    </w:p>
    <w:p w14:paraId="5FAF54BB" w14:textId="3E82DFE4" w:rsidR="00C434E4" w:rsidRDefault="00C434E4" w:rsidP="00C434E4">
      <w:r>
        <w:t xml:space="preserve">Com a barra de reprodução criada (que ocupa todo o </w:t>
      </w:r>
      <w:proofErr w:type="spellStart"/>
      <w:r>
        <w:t>footer</w:t>
      </w:r>
      <w:proofErr w:type="spellEnd"/>
      <w:r>
        <w:t xml:space="preserve">), procedeu-se à criação do menu de navegação lateral – </w:t>
      </w:r>
      <w:proofErr w:type="spellStart"/>
      <w:r w:rsidRPr="00C434E4">
        <w:rPr>
          <w:i/>
          <w:iCs/>
        </w:rPr>
        <w:t>Navigation</w:t>
      </w:r>
      <w:proofErr w:type="spellEnd"/>
      <w:r w:rsidRPr="00C434E4">
        <w:rPr>
          <w:i/>
          <w:iCs/>
        </w:rPr>
        <w:t xml:space="preserve"> bar</w:t>
      </w:r>
      <w:r>
        <w:t xml:space="preserve">, também conhecida como </w:t>
      </w:r>
      <w:proofErr w:type="spellStart"/>
      <w:r>
        <w:t>Navbar</w:t>
      </w:r>
      <w:proofErr w:type="spellEnd"/>
      <w:r>
        <w:t>.</w:t>
      </w:r>
    </w:p>
    <w:p w14:paraId="02F75756" w14:textId="77777777" w:rsidR="0092644A" w:rsidRDefault="00241195" w:rsidP="00C434E4">
      <w:r>
        <w:t xml:space="preserve">Nesta barra os controlos disponíveis consistem </w:t>
      </w:r>
      <w:r w:rsidR="0092644A">
        <w:t>em:</w:t>
      </w:r>
    </w:p>
    <w:p w14:paraId="3DD410E2" w14:textId="5060CF6C" w:rsidR="00C434E4" w:rsidRDefault="0092644A" w:rsidP="0092644A">
      <w:pPr>
        <w:pStyle w:val="PargrafodaLista"/>
        <w:numPr>
          <w:ilvl w:val="0"/>
          <w:numId w:val="5"/>
        </w:numPr>
      </w:pPr>
      <w:r>
        <w:t>S</w:t>
      </w:r>
      <w:r w:rsidR="00241195">
        <w:t>istema de procura de áudios</w:t>
      </w:r>
      <w:r>
        <w:t>, com recurso a barra de pesquisa;</w:t>
      </w:r>
    </w:p>
    <w:p w14:paraId="5690B6C7" w14:textId="41B13C60" w:rsidR="0092644A" w:rsidRDefault="0092644A" w:rsidP="0092644A">
      <w:pPr>
        <w:pStyle w:val="PargrafodaLista"/>
        <w:numPr>
          <w:ilvl w:val="0"/>
          <w:numId w:val="5"/>
        </w:numPr>
      </w:pPr>
      <w:r>
        <w:t>Âncora de acesso às listas de reprodução;</w:t>
      </w:r>
    </w:p>
    <w:p w14:paraId="2D0253E7" w14:textId="4765F708" w:rsidR="0092644A" w:rsidRDefault="0092644A" w:rsidP="0092644A">
      <w:pPr>
        <w:pStyle w:val="PargrafodaLista"/>
        <w:numPr>
          <w:ilvl w:val="0"/>
          <w:numId w:val="5"/>
        </w:numPr>
      </w:pPr>
      <w:r>
        <w:t>Âncora de acesso à página de perfil de utilizador;</w:t>
      </w:r>
    </w:p>
    <w:p w14:paraId="4266B7B3" w14:textId="3866E65E" w:rsidR="0092644A" w:rsidRDefault="0092644A" w:rsidP="0092644A">
      <w:pPr>
        <w:pStyle w:val="PargrafodaLista"/>
        <w:numPr>
          <w:ilvl w:val="0"/>
          <w:numId w:val="5"/>
        </w:numPr>
      </w:pPr>
      <w:r>
        <w:t>Âncora de acesso ao painel de controlo do administrador.</w:t>
      </w:r>
    </w:p>
    <w:p w14:paraId="468AE397" w14:textId="1672A5DF" w:rsidR="0029615E" w:rsidRPr="000C2EAE" w:rsidRDefault="0092644A" w:rsidP="000C2EAE">
      <w:r>
        <w:t xml:space="preserve">A âncora do painel de controlo do administrador apenas será visível aos </w:t>
      </w:r>
      <w:r w:rsidR="00C06158">
        <w:t>utilizadores identificados como administradores na base de dados.</w:t>
      </w:r>
    </w:p>
    <w:p w14:paraId="6BAC948F" w14:textId="5FF7F550" w:rsidR="00C06158" w:rsidRDefault="00C06158" w:rsidP="00C06158">
      <w:pPr>
        <w:pStyle w:val="Ttulo2"/>
        <w:numPr>
          <w:ilvl w:val="0"/>
          <w:numId w:val="4"/>
        </w:numPr>
      </w:pPr>
      <w:bookmarkStart w:id="26" w:name="_Toc113812957"/>
      <w:r>
        <w:t xml:space="preserve">Criação das </w:t>
      </w:r>
      <w:r w:rsidR="00737EBA">
        <w:t>Várias Tabelas na Base de Dados</w:t>
      </w:r>
      <w:bookmarkEnd w:id="26"/>
    </w:p>
    <w:p w14:paraId="78A4B62D" w14:textId="036972FC" w:rsidR="002144CD" w:rsidRDefault="00737EBA" w:rsidP="00EE6A7B">
      <w:r>
        <w:t>Para podermos começar a implementar as funcionalidades do CMS, necessitamos de criar as tabelas para as músicas, artistas, álbuns e géneros. Com recurso ao painel de controlo de administrador do PHP, implementámos as tabelas, com os respetivos parâmetros necessários à associação das informações. Seguem-se os parâmetros de cada tabela:</w:t>
      </w:r>
    </w:p>
    <w:tbl>
      <w:tblPr>
        <w:tblStyle w:val="TabeladeLista1Clara"/>
        <w:tblW w:w="0" w:type="auto"/>
        <w:tblLook w:val="0400" w:firstRow="0" w:lastRow="0" w:firstColumn="0" w:lastColumn="0" w:noHBand="0" w:noVBand="1"/>
      </w:tblPr>
      <w:tblGrid>
        <w:gridCol w:w="2254"/>
        <w:gridCol w:w="2254"/>
        <w:gridCol w:w="2254"/>
        <w:gridCol w:w="2254"/>
      </w:tblGrid>
      <w:tr w:rsidR="006C260C" w14:paraId="65414B14" w14:textId="77777777" w:rsidTr="00F01C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4" w:type="dxa"/>
            <w:vMerge w:val="restar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D0CECE" w:themeFill="background2" w:themeFillShade="E6"/>
            <w:vAlign w:val="center"/>
          </w:tcPr>
          <w:p w14:paraId="610122E5" w14:textId="1EBE330A" w:rsidR="006C260C" w:rsidRPr="00F01C3B" w:rsidRDefault="006C260C" w:rsidP="006C260C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proofErr w:type="spellStart"/>
            <w:r w:rsidRPr="00F01C3B">
              <w:rPr>
                <w:b/>
                <w:bCs/>
              </w:rPr>
              <w:t>Albums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03A49332" w14:textId="41621027" w:rsidR="006C260C" w:rsidRPr="00F01C3B" w:rsidRDefault="006C260C" w:rsidP="006C260C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r w:rsidRPr="00F01C3B">
              <w:rPr>
                <w:b/>
                <w:bCs/>
              </w:rPr>
              <w:t>Id*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5BAF9D22" w14:textId="4A3C8611" w:rsidR="006C260C" w:rsidRPr="00F01C3B" w:rsidRDefault="006C260C" w:rsidP="006C260C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proofErr w:type="spellStart"/>
            <w:r w:rsidRPr="00F01C3B">
              <w:rPr>
                <w:b/>
                <w:bCs/>
              </w:rPr>
              <w:t>Int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7B2C157D" w14:textId="609F735F" w:rsidR="006C260C" w:rsidRPr="00F01C3B" w:rsidRDefault="006C260C" w:rsidP="006C260C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r w:rsidRPr="00F01C3B">
              <w:rPr>
                <w:b/>
                <w:bCs/>
              </w:rPr>
              <w:t>AUTO_INCREMENT</w:t>
            </w:r>
          </w:p>
        </w:tc>
      </w:tr>
      <w:tr w:rsidR="006C260C" w14:paraId="43C28D8F" w14:textId="77777777" w:rsidTr="006C260C"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14EA230C" w14:textId="77777777" w:rsidR="006C260C" w:rsidRDefault="006C260C" w:rsidP="006C260C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754F4299" w14:textId="3A569431" w:rsidR="006C260C" w:rsidRDefault="006C260C" w:rsidP="006C260C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7CBACD1B" w14:textId="29C338AD" w:rsidR="006C260C" w:rsidRDefault="006C260C" w:rsidP="006C260C">
            <w:pPr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250)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255B89CF" w14:textId="77777777" w:rsidR="006C260C" w:rsidRDefault="006C260C" w:rsidP="006C260C">
            <w:pPr>
              <w:spacing w:before="120" w:after="120" w:line="240" w:lineRule="auto"/>
              <w:ind w:firstLine="0"/>
              <w:jc w:val="center"/>
            </w:pPr>
          </w:p>
        </w:tc>
      </w:tr>
      <w:tr w:rsidR="006C260C" w14:paraId="39FAC255" w14:textId="77777777" w:rsidTr="006C26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19BD8C1B" w14:textId="77777777" w:rsidR="006C260C" w:rsidRDefault="006C260C" w:rsidP="006C260C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17B4A387" w14:textId="37D4015F" w:rsidR="006C260C" w:rsidRDefault="00B862F8" w:rsidP="006C260C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a</w:t>
            </w:r>
            <w:r w:rsidR="006C260C">
              <w:t>rtist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07F242F8" w14:textId="1F04E126" w:rsidR="006C260C" w:rsidRDefault="006C260C" w:rsidP="006C260C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73FFDE29" w14:textId="77777777" w:rsidR="006C260C" w:rsidRDefault="006C260C" w:rsidP="006C260C">
            <w:pPr>
              <w:spacing w:before="120" w:after="120" w:line="240" w:lineRule="auto"/>
              <w:ind w:firstLine="0"/>
              <w:jc w:val="center"/>
            </w:pPr>
          </w:p>
        </w:tc>
      </w:tr>
      <w:tr w:rsidR="006C260C" w14:paraId="123371D6" w14:textId="77777777" w:rsidTr="006C260C"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63FDFF08" w14:textId="77777777" w:rsidR="006C260C" w:rsidRDefault="006C260C" w:rsidP="006C260C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222DD30A" w14:textId="27B3FC51" w:rsidR="006C260C" w:rsidRDefault="00B862F8" w:rsidP="006C260C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g</w:t>
            </w:r>
            <w:r w:rsidR="006C260C">
              <w:t>enre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5305E725" w14:textId="747BB845" w:rsidR="006C260C" w:rsidRDefault="006C260C" w:rsidP="006C260C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24815F58" w14:textId="77777777" w:rsidR="006C260C" w:rsidRDefault="006C260C" w:rsidP="006C260C">
            <w:pPr>
              <w:spacing w:before="120" w:after="120" w:line="240" w:lineRule="auto"/>
              <w:ind w:firstLine="0"/>
              <w:jc w:val="center"/>
            </w:pPr>
          </w:p>
        </w:tc>
      </w:tr>
      <w:tr w:rsidR="006C260C" w14:paraId="06613E54" w14:textId="77777777" w:rsidTr="006C26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4" w:type="dxa"/>
            <w:vMerge/>
            <w:tcBorders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5AA2E16D" w14:textId="77777777" w:rsidR="006C260C" w:rsidRDefault="006C260C" w:rsidP="006C260C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35AF05C3" w14:textId="25048469" w:rsidR="006C260C" w:rsidRDefault="006C260C" w:rsidP="006C260C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artworkPath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167CEAA6" w14:textId="528D29C0" w:rsidR="006C260C" w:rsidRDefault="006C260C" w:rsidP="006C260C">
            <w:pPr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500)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5142AFDB" w14:textId="77777777" w:rsidR="006C260C" w:rsidRDefault="006C260C" w:rsidP="002144CD">
            <w:pPr>
              <w:keepNext/>
              <w:spacing w:before="120" w:after="120" w:line="240" w:lineRule="auto"/>
              <w:ind w:firstLine="0"/>
              <w:jc w:val="center"/>
            </w:pPr>
          </w:p>
        </w:tc>
      </w:tr>
    </w:tbl>
    <w:p w14:paraId="7E46D28D" w14:textId="05310973" w:rsidR="000C2EAE" w:rsidRDefault="002144CD" w:rsidP="00B862F8">
      <w:pPr>
        <w:pStyle w:val="Legenda"/>
      </w:pPr>
      <w:bookmarkStart w:id="27" w:name="_Toc1138129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12</w:t>
      </w:r>
      <w:r>
        <w:fldChar w:fldCharType="end"/>
      </w:r>
      <w:r>
        <w:t>: Estrutura da Tabela "</w:t>
      </w:r>
      <w:proofErr w:type="spellStart"/>
      <w:r>
        <w:t>Albums</w:t>
      </w:r>
      <w:proofErr w:type="spellEnd"/>
      <w:r>
        <w:t>".</w:t>
      </w:r>
      <w:bookmarkEnd w:id="27"/>
    </w:p>
    <w:p w14:paraId="45444556" w14:textId="77777777" w:rsidR="000C2EAE" w:rsidRDefault="000C2EAE">
      <w:pPr>
        <w:spacing w:line="240" w:lineRule="auto"/>
        <w:ind w:firstLine="0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tbl>
      <w:tblPr>
        <w:tblStyle w:val="TabeladeLista1Clara"/>
        <w:tblW w:w="0" w:type="auto"/>
        <w:tblLook w:val="0400" w:firstRow="0" w:lastRow="0" w:firstColumn="0" w:lastColumn="0" w:noHBand="0" w:noVBand="1"/>
      </w:tblPr>
      <w:tblGrid>
        <w:gridCol w:w="2254"/>
        <w:gridCol w:w="2254"/>
        <w:gridCol w:w="2254"/>
        <w:gridCol w:w="2254"/>
      </w:tblGrid>
      <w:tr w:rsidR="002144CD" w14:paraId="0D833D68" w14:textId="77777777" w:rsidTr="00F01C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4" w:type="dxa"/>
            <w:vMerge w:val="restar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D0CECE" w:themeFill="background2" w:themeFillShade="E6"/>
            <w:vAlign w:val="center"/>
          </w:tcPr>
          <w:p w14:paraId="7F2901F8" w14:textId="66113162" w:rsidR="002144CD" w:rsidRPr="00F01C3B" w:rsidRDefault="002144CD" w:rsidP="00AE4597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proofErr w:type="spellStart"/>
            <w:r w:rsidRPr="00F01C3B">
              <w:rPr>
                <w:b/>
                <w:bCs/>
              </w:rPr>
              <w:lastRenderedPageBreak/>
              <w:t>Artists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633D82A6" w14:textId="77777777" w:rsidR="002144CD" w:rsidRPr="00F01C3B" w:rsidRDefault="002144CD" w:rsidP="00AE4597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r w:rsidRPr="00F01C3B">
              <w:rPr>
                <w:b/>
                <w:bCs/>
              </w:rPr>
              <w:t>Id*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49CA0860" w14:textId="77777777" w:rsidR="002144CD" w:rsidRPr="00F01C3B" w:rsidRDefault="002144CD" w:rsidP="00AE4597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proofErr w:type="spellStart"/>
            <w:r w:rsidRPr="00F01C3B">
              <w:rPr>
                <w:b/>
                <w:bCs/>
              </w:rPr>
              <w:t>Int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66B01E31" w14:textId="77777777" w:rsidR="002144CD" w:rsidRPr="00F01C3B" w:rsidRDefault="002144CD" w:rsidP="00AE4597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r w:rsidRPr="00F01C3B">
              <w:rPr>
                <w:b/>
                <w:bCs/>
              </w:rPr>
              <w:t>AUTO_INCREMENT</w:t>
            </w:r>
          </w:p>
        </w:tc>
      </w:tr>
      <w:tr w:rsidR="002144CD" w14:paraId="52276A92" w14:textId="77777777" w:rsidTr="00AE4597"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7ED77F11" w14:textId="77777777" w:rsidR="002144CD" w:rsidRDefault="002144CD" w:rsidP="00AE4597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2C32A989" w14:textId="506A95D2" w:rsidR="002144CD" w:rsidRDefault="002144CD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2E9EB813" w14:textId="32088443" w:rsidR="002144CD" w:rsidRDefault="002144CD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1A087970" w14:textId="77777777" w:rsidR="002144CD" w:rsidRDefault="002144CD" w:rsidP="002144CD">
            <w:pPr>
              <w:keepNext/>
              <w:spacing w:before="120" w:after="120" w:line="240" w:lineRule="auto"/>
              <w:ind w:firstLine="0"/>
              <w:jc w:val="center"/>
            </w:pPr>
          </w:p>
        </w:tc>
      </w:tr>
    </w:tbl>
    <w:p w14:paraId="14408E90" w14:textId="15895C40" w:rsidR="0029615E" w:rsidRPr="0029615E" w:rsidRDefault="002144CD" w:rsidP="00B862F8">
      <w:pPr>
        <w:pStyle w:val="Legenda"/>
      </w:pPr>
      <w:bookmarkStart w:id="28" w:name="_Toc1138129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13</w:t>
      </w:r>
      <w:r>
        <w:fldChar w:fldCharType="end"/>
      </w:r>
      <w:r>
        <w:t>: Estrutura da Tabela "</w:t>
      </w:r>
      <w:proofErr w:type="spellStart"/>
      <w:r>
        <w:t>Artists</w:t>
      </w:r>
      <w:proofErr w:type="spellEnd"/>
      <w:r>
        <w:t>".</w:t>
      </w:r>
      <w:bookmarkEnd w:id="28"/>
    </w:p>
    <w:tbl>
      <w:tblPr>
        <w:tblStyle w:val="TabeladeLista1Clara"/>
        <w:tblW w:w="0" w:type="auto"/>
        <w:tblLook w:val="0400" w:firstRow="0" w:lastRow="0" w:firstColumn="0" w:lastColumn="0" w:noHBand="0" w:noVBand="1"/>
      </w:tblPr>
      <w:tblGrid>
        <w:gridCol w:w="2254"/>
        <w:gridCol w:w="2254"/>
        <w:gridCol w:w="2254"/>
        <w:gridCol w:w="2254"/>
      </w:tblGrid>
      <w:tr w:rsidR="0029615E" w14:paraId="7172845A" w14:textId="77777777" w:rsidTr="00F01C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4" w:type="dxa"/>
            <w:vMerge w:val="restar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D0CECE" w:themeFill="background2" w:themeFillShade="E6"/>
            <w:vAlign w:val="center"/>
          </w:tcPr>
          <w:p w14:paraId="645A47FD" w14:textId="60DFCBAF" w:rsidR="0029615E" w:rsidRPr="00F01C3B" w:rsidRDefault="0029615E" w:rsidP="00AE4597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proofErr w:type="spellStart"/>
            <w:r w:rsidRPr="00F01C3B">
              <w:rPr>
                <w:b/>
                <w:bCs/>
              </w:rPr>
              <w:t>Genres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76888E72" w14:textId="77777777" w:rsidR="0029615E" w:rsidRPr="00F01C3B" w:rsidRDefault="0029615E" w:rsidP="00AE4597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r w:rsidRPr="00F01C3B">
              <w:rPr>
                <w:b/>
                <w:bCs/>
              </w:rPr>
              <w:t>Id*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6FCDADF0" w14:textId="77777777" w:rsidR="0029615E" w:rsidRPr="00F01C3B" w:rsidRDefault="0029615E" w:rsidP="00AE4597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proofErr w:type="spellStart"/>
            <w:r w:rsidRPr="00F01C3B">
              <w:rPr>
                <w:b/>
                <w:bCs/>
              </w:rPr>
              <w:t>Int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4096BA36" w14:textId="77777777" w:rsidR="0029615E" w:rsidRPr="00F01C3B" w:rsidRDefault="0029615E" w:rsidP="00AE4597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r w:rsidRPr="00F01C3B">
              <w:rPr>
                <w:b/>
                <w:bCs/>
              </w:rPr>
              <w:t>AUTO_INCREMENT</w:t>
            </w:r>
          </w:p>
        </w:tc>
      </w:tr>
      <w:tr w:rsidR="0029615E" w14:paraId="76D91758" w14:textId="77777777" w:rsidTr="00AE4597"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514C6FA0" w14:textId="77777777" w:rsidR="0029615E" w:rsidRDefault="0029615E" w:rsidP="00AE4597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7C631B92" w14:textId="77777777" w:rsidR="0029615E" w:rsidRDefault="0029615E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0125B710" w14:textId="77777777" w:rsidR="0029615E" w:rsidRDefault="0029615E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1EECA094" w14:textId="77777777" w:rsidR="0029615E" w:rsidRDefault="0029615E" w:rsidP="0029615E">
            <w:pPr>
              <w:keepNext/>
              <w:spacing w:before="120" w:after="120" w:line="240" w:lineRule="auto"/>
              <w:ind w:firstLine="0"/>
              <w:jc w:val="center"/>
            </w:pPr>
          </w:p>
        </w:tc>
      </w:tr>
    </w:tbl>
    <w:p w14:paraId="2F6C05F6" w14:textId="116F3F44" w:rsidR="0029615E" w:rsidRPr="0029615E" w:rsidRDefault="0029615E" w:rsidP="00B862F8">
      <w:pPr>
        <w:pStyle w:val="Legenda"/>
      </w:pPr>
      <w:bookmarkStart w:id="29" w:name="_Toc1138129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14</w:t>
      </w:r>
      <w:r>
        <w:fldChar w:fldCharType="end"/>
      </w:r>
      <w:r>
        <w:t>: Estrutura da Tabela "</w:t>
      </w:r>
      <w:proofErr w:type="spellStart"/>
      <w:r>
        <w:t>Genres</w:t>
      </w:r>
      <w:proofErr w:type="spellEnd"/>
      <w:r>
        <w:t>".</w:t>
      </w:r>
      <w:bookmarkEnd w:id="29"/>
    </w:p>
    <w:tbl>
      <w:tblPr>
        <w:tblStyle w:val="TabeladeLista1Clara"/>
        <w:tblW w:w="0" w:type="auto"/>
        <w:tblLook w:val="0400" w:firstRow="0" w:lastRow="0" w:firstColumn="0" w:lastColumn="0" w:noHBand="0" w:noVBand="1"/>
      </w:tblPr>
      <w:tblGrid>
        <w:gridCol w:w="2254"/>
        <w:gridCol w:w="2254"/>
        <w:gridCol w:w="2254"/>
        <w:gridCol w:w="2254"/>
      </w:tblGrid>
      <w:tr w:rsidR="00B862F8" w14:paraId="216DD73A" w14:textId="77777777" w:rsidTr="00F01C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4" w:type="dxa"/>
            <w:vMerge w:val="restar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D0CECE" w:themeFill="background2" w:themeFillShade="E6"/>
            <w:vAlign w:val="center"/>
          </w:tcPr>
          <w:p w14:paraId="26120792" w14:textId="7793F54E" w:rsidR="00B862F8" w:rsidRPr="00F01C3B" w:rsidRDefault="00B862F8" w:rsidP="00AE4597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proofErr w:type="spellStart"/>
            <w:r w:rsidRPr="00F01C3B">
              <w:rPr>
                <w:b/>
                <w:bCs/>
              </w:rPr>
              <w:t>Songs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1CB93672" w14:textId="77777777" w:rsidR="00B862F8" w:rsidRPr="00F01C3B" w:rsidRDefault="00B862F8" w:rsidP="00AE4597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r w:rsidRPr="00F01C3B">
              <w:rPr>
                <w:b/>
                <w:bCs/>
              </w:rPr>
              <w:t>Id*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086A750E" w14:textId="77777777" w:rsidR="00B862F8" w:rsidRPr="00F01C3B" w:rsidRDefault="00B862F8" w:rsidP="00AE4597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proofErr w:type="spellStart"/>
            <w:r w:rsidRPr="00F01C3B">
              <w:rPr>
                <w:b/>
                <w:bCs/>
              </w:rPr>
              <w:t>Int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7719520E" w14:textId="77777777" w:rsidR="00B862F8" w:rsidRPr="00F01C3B" w:rsidRDefault="00B862F8" w:rsidP="00AE4597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r w:rsidRPr="00F01C3B">
              <w:rPr>
                <w:b/>
                <w:bCs/>
              </w:rPr>
              <w:t>AUTO_INCREMENT</w:t>
            </w:r>
          </w:p>
        </w:tc>
      </w:tr>
      <w:tr w:rsidR="00B862F8" w14:paraId="4E3F5350" w14:textId="77777777" w:rsidTr="00AE4597"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0DE69488" w14:textId="77777777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61DCCB51" w14:textId="77777777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6E70DF2E" w14:textId="77777777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250)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7B2ED21B" w14:textId="77777777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</w:p>
        </w:tc>
      </w:tr>
      <w:tr w:rsidR="00B862F8" w14:paraId="3EFF0C4D" w14:textId="77777777" w:rsidTr="00AE45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6E6C077D" w14:textId="77777777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41684809" w14:textId="7ADC66E7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artist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58A06466" w14:textId="77777777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1C3882CF" w14:textId="77777777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</w:p>
        </w:tc>
      </w:tr>
      <w:tr w:rsidR="00B862F8" w14:paraId="00CD0D2C" w14:textId="77777777" w:rsidTr="00AE4597"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5987BC4A" w14:textId="77777777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474F4650" w14:textId="1E3AB9A1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album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47494653" w14:textId="77777777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611BC122" w14:textId="77777777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</w:p>
        </w:tc>
      </w:tr>
      <w:tr w:rsidR="00B862F8" w14:paraId="3BF53C2B" w14:textId="77777777" w:rsidTr="00B862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557EFFF7" w14:textId="77777777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042E7C4E" w14:textId="706A486E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genre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0663658D" w14:textId="101DA530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2E3B81F4" w14:textId="77777777" w:rsidR="00B862F8" w:rsidRDefault="00B862F8" w:rsidP="00AE4597">
            <w:pPr>
              <w:keepNext/>
              <w:spacing w:before="120" w:after="120" w:line="240" w:lineRule="auto"/>
              <w:ind w:firstLine="0"/>
              <w:jc w:val="center"/>
            </w:pPr>
          </w:p>
        </w:tc>
      </w:tr>
      <w:tr w:rsidR="00B862F8" w14:paraId="06CD5C4D" w14:textId="77777777" w:rsidTr="00B862F8"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7B2AB05A" w14:textId="77777777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2FBC6CF9" w14:textId="73EE6D29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duration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6AAD6518" w14:textId="46A40A47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8)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190C455A" w14:textId="77777777" w:rsidR="00B862F8" w:rsidRDefault="00B862F8" w:rsidP="00AE4597">
            <w:pPr>
              <w:keepNext/>
              <w:spacing w:before="120" w:after="120" w:line="240" w:lineRule="auto"/>
              <w:ind w:firstLine="0"/>
              <w:jc w:val="center"/>
            </w:pPr>
          </w:p>
        </w:tc>
      </w:tr>
      <w:tr w:rsidR="00B862F8" w14:paraId="0DBC6B43" w14:textId="77777777" w:rsidTr="00B862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3DC036DF" w14:textId="77777777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1205DD76" w14:textId="28B0A051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path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060DA02F" w14:textId="0B41548A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500)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53C6D3E9" w14:textId="77777777" w:rsidR="00B862F8" w:rsidRDefault="00B862F8" w:rsidP="00AE4597">
            <w:pPr>
              <w:keepNext/>
              <w:spacing w:before="120" w:after="120" w:line="240" w:lineRule="auto"/>
              <w:ind w:firstLine="0"/>
              <w:jc w:val="center"/>
            </w:pPr>
          </w:p>
        </w:tc>
      </w:tr>
      <w:tr w:rsidR="00B862F8" w14:paraId="2EB10ACC" w14:textId="77777777" w:rsidTr="00B862F8"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24CFBE16" w14:textId="77777777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50BC06E4" w14:textId="6E902C12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albumOrder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58613BCF" w14:textId="5BC19E00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25404C04" w14:textId="77777777" w:rsidR="00B862F8" w:rsidRDefault="00B862F8" w:rsidP="00AE4597">
            <w:pPr>
              <w:keepNext/>
              <w:spacing w:before="120" w:after="120" w:line="240" w:lineRule="auto"/>
              <w:ind w:firstLine="0"/>
              <w:jc w:val="center"/>
            </w:pPr>
          </w:p>
        </w:tc>
      </w:tr>
      <w:tr w:rsidR="00B862F8" w14:paraId="0E401F04" w14:textId="77777777" w:rsidTr="00AE45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4" w:type="dxa"/>
            <w:vMerge/>
            <w:tcBorders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16848321" w14:textId="77777777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74A74D2C" w14:textId="5B94367E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plays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51487610" w14:textId="1BC3BEE6" w:rsidR="00B862F8" w:rsidRDefault="00B862F8" w:rsidP="00AE4597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63E61F00" w14:textId="77777777" w:rsidR="00B862F8" w:rsidRDefault="00B862F8" w:rsidP="00B862F8">
            <w:pPr>
              <w:keepNext/>
              <w:spacing w:before="120" w:after="120" w:line="240" w:lineRule="auto"/>
              <w:ind w:firstLine="0"/>
              <w:jc w:val="center"/>
            </w:pPr>
          </w:p>
        </w:tc>
      </w:tr>
    </w:tbl>
    <w:p w14:paraId="3D547BA7" w14:textId="767351E4" w:rsidR="00B862F8" w:rsidRDefault="00B862F8" w:rsidP="00B862F8">
      <w:pPr>
        <w:pStyle w:val="Legenda"/>
      </w:pPr>
      <w:bookmarkStart w:id="30" w:name="_Toc1138129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15</w:t>
      </w:r>
      <w:r>
        <w:fldChar w:fldCharType="end"/>
      </w:r>
      <w:r>
        <w:t>: Estrutura da Tabela "</w:t>
      </w:r>
      <w:proofErr w:type="spellStart"/>
      <w:r>
        <w:t>Songs</w:t>
      </w:r>
      <w:proofErr w:type="spellEnd"/>
      <w:r>
        <w:t>".</w:t>
      </w:r>
      <w:bookmarkEnd w:id="30"/>
    </w:p>
    <w:p w14:paraId="27C62A09" w14:textId="77777777" w:rsidR="00F74DA4" w:rsidRDefault="00F74DA4" w:rsidP="009C2CC3">
      <w:pPr>
        <w:pStyle w:val="Ttulo2"/>
        <w:numPr>
          <w:ilvl w:val="0"/>
          <w:numId w:val="4"/>
        </w:numPr>
      </w:pPr>
      <w:bookmarkStart w:id="31" w:name="_Toc113812958"/>
      <w:r>
        <w:t>Configuração da Página de Entrada do Utilizador</w:t>
      </w:r>
      <w:bookmarkEnd w:id="31"/>
    </w:p>
    <w:p w14:paraId="4D612735" w14:textId="555E0059" w:rsidR="00F74DA4" w:rsidRDefault="003140EF" w:rsidP="00F74DA4">
      <w:r>
        <w:t>Com a base de dados criada, conseguimos começar a implementar o container principal, onde será</w:t>
      </w:r>
      <w:r w:rsidR="00751E3F">
        <w:t xml:space="preserve"> demonstrado todo o conteúdo relevante às várias secções.</w:t>
      </w:r>
    </w:p>
    <w:p w14:paraId="12403592" w14:textId="0E80B942" w:rsidR="00751E3F" w:rsidRDefault="00751E3F" w:rsidP="00F74DA4">
      <w:r>
        <w:t xml:space="preserve">Em primeiro lugar, tratámos das </w:t>
      </w:r>
      <w:proofErr w:type="spellStart"/>
      <w:r>
        <w:t>queries</w:t>
      </w:r>
      <w:proofErr w:type="spellEnd"/>
      <w:r>
        <w:t xml:space="preserve"> que permitem ir buscar os álbuns à base de dados, para poderem ser mostrados na secção “</w:t>
      </w:r>
      <w:proofErr w:type="spellStart"/>
      <w:r>
        <w:t>Music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”. </w:t>
      </w:r>
      <w:r w:rsidR="0073057D">
        <w:t>Esta será a página “</w:t>
      </w:r>
      <w:proofErr w:type="spellStart"/>
      <w:r w:rsidR="0073057D">
        <w:t>home</w:t>
      </w:r>
      <w:proofErr w:type="spellEnd"/>
      <w:r w:rsidR="0073057D">
        <w:t>” do CMS.</w:t>
      </w:r>
    </w:p>
    <w:p w14:paraId="7B4FCCE6" w14:textId="76B27F5B" w:rsidR="0073057D" w:rsidRDefault="0073057D" w:rsidP="00F74DA4">
      <w:r>
        <w:t>Nesta página são apresentados os 10 primeiros álbuns, de forma aleatória. Diferentes acessos, por parte do mesmo utilizador, à homepage reproduzirá diferentes sorteios da organização dos álbuns presentes.</w:t>
      </w:r>
    </w:p>
    <w:p w14:paraId="45E8EEE5" w14:textId="77777777" w:rsidR="000C2EAE" w:rsidRDefault="000C2EAE">
      <w:pPr>
        <w:spacing w:line="240" w:lineRule="auto"/>
        <w:ind w:firstLine="0"/>
        <w:jc w:val="left"/>
        <w:rPr>
          <w:rFonts w:eastAsiaTheme="majorEastAsia" w:cstheme="majorBidi"/>
          <w:color w:val="000000" w:themeColor="text1"/>
          <w:sz w:val="32"/>
          <w:szCs w:val="32"/>
        </w:rPr>
      </w:pPr>
      <w:r>
        <w:br w:type="page"/>
      </w:r>
    </w:p>
    <w:p w14:paraId="02C018D0" w14:textId="06DF771B" w:rsidR="00F74DA4" w:rsidRDefault="00F74DA4" w:rsidP="00F74DA4">
      <w:pPr>
        <w:pStyle w:val="Ttulo2"/>
        <w:numPr>
          <w:ilvl w:val="0"/>
          <w:numId w:val="4"/>
        </w:numPr>
      </w:pPr>
      <w:bookmarkStart w:id="32" w:name="_Toc113812959"/>
      <w:r>
        <w:lastRenderedPageBreak/>
        <w:t>Configuração da Página do Álbum</w:t>
      </w:r>
      <w:bookmarkEnd w:id="32"/>
    </w:p>
    <w:p w14:paraId="229C63E0" w14:textId="1CCF2D9E" w:rsidR="00F74DA4" w:rsidRDefault="0073057D" w:rsidP="00F74DA4">
      <w:r>
        <w:t>Com a configuração da homepage feita, começámos a implementar a página do álbum, onde estará contida a informação acerca do álbum – artista, género, músicas, entre outros.</w:t>
      </w:r>
      <w:r w:rsidR="00EC693D">
        <w:t xml:space="preserve"> Para permitir a estruturação de toda a informação, foram criadas várias classes de controlo, tais como </w:t>
      </w:r>
      <w:proofErr w:type="spellStart"/>
      <w:r w:rsidR="00EC693D" w:rsidRPr="00EC693D">
        <w:rPr>
          <w:i/>
          <w:iCs/>
        </w:rPr>
        <w:t>Artist</w:t>
      </w:r>
      <w:proofErr w:type="spellEnd"/>
      <w:r w:rsidR="00EC693D">
        <w:t xml:space="preserve">, </w:t>
      </w:r>
      <w:proofErr w:type="spellStart"/>
      <w:r w:rsidR="00EC693D" w:rsidRPr="00EC693D">
        <w:rPr>
          <w:i/>
          <w:iCs/>
        </w:rPr>
        <w:t>Album</w:t>
      </w:r>
      <w:proofErr w:type="spellEnd"/>
      <w:r w:rsidR="00EC693D">
        <w:t xml:space="preserve">, </w:t>
      </w:r>
      <w:proofErr w:type="spellStart"/>
      <w:r w:rsidR="00EC693D" w:rsidRPr="00EC693D">
        <w:rPr>
          <w:i/>
          <w:iCs/>
        </w:rPr>
        <w:t>Song</w:t>
      </w:r>
      <w:proofErr w:type="spellEnd"/>
      <w:r w:rsidR="00EC693D">
        <w:t>, que funcionam como interfaces para a consulta da base de dados.</w:t>
      </w:r>
    </w:p>
    <w:p w14:paraId="4386281A" w14:textId="77777777" w:rsidR="00F74DA4" w:rsidRDefault="00F74DA4" w:rsidP="00F74DA4">
      <w:pPr>
        <w:pStyle w:val="Ttulo2"/>
        <w:numPr>
          <w:ilvl w:val="0"/>
          <w:numId w:val="4"/>
        </w:numPr>
      </w:pPr>
      <w:bookmarkStart w:id="33" w:name="_Toc113812960"/>
      <w:r>
        <w:t>Implementação do Reprodutor de Áudio</w:t>
      </w:r>
      <w:bookmarkEnd w:id="33"/>
    </w:p>
    <w:p w14:paraId="408734EC" w14:textId="353CCBF7" w:rsidR="00EE48C0" w:rsidRDefault="00EC693D" w:rsidP="00EE48C0">
      <w:r>
        <w:t xml:space="preserve">Neste passo começámos a definir a funcionalidade de reprodução de áudio, com recurso a HTML5, </w:t>
      </w:r>
      <w:proofErr w:type="spellStart"/>
      <w:r w:rsidR="00EE48C0">
        <w:t>JQuery</w:t>
      </w:r>
      <w:proofErr w:type="spellEnd"/>
      <w:r w:rsidR="00EE48C0">
        <w:t xml:space="preserve"> e chamadas AJAX. Aqui, destacamos o último parâmetro, onde, através de AJAX, conseguimos obter a informação necessária ao reprodutor, como por exemplo, obter o áudio, obter o artista e obter a capa do álbum. O essencial acerca da utilização de AJAX para este tipo de chamadas reflete-se na ininterrupção do reprodutor de áudio, como também a atualização dinâmica da base de dados – adicionar a listas de reprodução, atualização de informações do utilizador, término de sessão, entre outros.</w:t>
      </w:r>
    </w:p>
    <w:p w14:paraId="36A89362" w14:textId="77777777" w:rsidR="00F74DA4" w:rsidRDefault="00F74DA4" w:rsidP="00F74DA4">
      <w:pPr>
        <w:pStyle w:val="Ttulo2"/>
        <w:numPr>
          <w:ilvl w:val="0"/>
          <w:numId w:val="4"/>
        </w:numPr>
      </w:pPr>
      <w:bookmarkStart w:id="34" w:name="_Toc113812961"/>
      <w:r>
        <w:t>Configuração da Página do Artista</w:t>
      </w:r>
      <w:bookmarkEnd w:id="34"/>
    </w:p>
    <w:p w14:paraId="29A49B6C" w14:textId="57819C91" w:rsidR="00F74DA4" w:rsidRDefault="00753A1B" w:rsidP="00F74DA4">
      <w:r>
        <w:t>Nesta etapa começámos a desenvolver mais uma das páginas que será contida no container principal. Como tal, precisámos de implementar estilização e funcionalidades que permitissem a transição ininterrupta, de forma a dinamizar o CMS.</w:t>
      </w:r>
    </w:p>
    <w:p w14:paraId="22604C95" w14:textId="7FF0CEA7" w:rsidR="00753A1B" w:rsidRDefault="00753A1B" w:rsidP="00F74DA4">
      <w:r>
        <w:t>Por fim, procedemos à configuração da página do artista</w:t>
      </w:r>
      <w:r w:rsidR="00914B7D">
        <w:t>.</w:t>
      </w:r>
    </w:p>
    <w:p w14:paraId="44ED0266" w14:textId="77777777" w:rsidR="00F74DA4" w:rsidRDefault="00F74DA4" w:rsidP="00F74DA4">
      <w:pPr>
        <w:pStyle w:val="Ttulo2"/>
        <w:numPr>
          <w:ilvl w:val="0"/>
          <w:numId w:val="4"/>
        </w:numPr>
      </w:pPr>
      <w:bookmarkStart w:id="35" w:name="_Toc113812962"/>
      <w:r>
        <w:t>Configuração da Página de Procura</w:t>
      </w:r>
      <w:bookmarkEnd w:id="35"/>
    </w:p>
    <w:p w14:paraId="15425C50" w14:textId="75166AE3" w:rsidR="00F74DA4" w:rsidRDefault="00914B7D" w:rsidP="00F74DA4">
      <w:r>
        <w:t xml:space="preserve">Uma das principais funcionalidades, a página que permite a procura de conteúdos – no nosso caso, de áudios – com várias funcionalidades inerentes a uma boa </w:t>
      </w:r>
      <w:proofErr w:type="spellStart"/>
      <w:r>
        <w:rPr>
          <w:i/>
          <w:iCs/>
        </w:rPr>
        <w:t>User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Experience</w:t>
      </w:r>
      <w:proofErr w:type="spellEnd"/>
      <w:r>
        <w:t xml:space="preserve"> </w:t>
      </w:r>
      <w:r w:rsidR="00650FD6">
        <w:t>–</w:t>
      </w:r>
      <w:r>
        <w:t xml:space="preserve"> </w:t>
      </w:r>
      <w:r w:rsidR="00650FD6">
        <w:t>pesquisa dinâmica na ausência de input do utilizador, pesquisar por artistas e álbuns, não apenas músicas, entre outros.</w:t>
      </w:r>
    </w:p>
    <w:p w14:paraId="780F8218" w14:textId="77777777" w:rsidR="00650FD6" w:rsidRPr="00914B7D" w:rsidRDefault="00650FD6" w:rsidP="00F74DA4"/>
    <w:p w14:paraId="5861AF22" w14:textId="77777777" w:rsidR="00F74DA4" w:rsidRDefault="00F74DA4" w:rsidP="00F74DA4">
      <w:pPr>
        <w:pStyle w:val="Ttulo2"/>
        <w:numPr>
          <w:ilvl w:val="0"/>
          <w:numId w:val="4"/>
        </w:numPr>
      </w:pPr>
      <w:bookmarkStart w:id="36" w:name="_Toc113812963"/>
      <w:r>
        <w:lastRenderedPageBreak/>
        <w:t>Configuração da Página de Listas de Reprodução</w:t>
      </w:r>
      <w:bookmarkEnd w:id="36"/>
    </w:p>
    <w:p w14:paraId="2F211478" w14:textId="48F8EF12" w:rsidR="00EE6A7B" w:rsidRDefault="00650FD6" w:rsidP="001D7441">
      <w:r>
        <w:t>Neste passo procedemos à criação da tabela “playlists”, onde são guardadas as playlists criadas pelos utilizadores.</w:t>
      </w:r>
      <w:r w:rsidR="001D7441">
        <w:t xml:space="preserve"> </w:t>
      </w:r>
      <w:r>
        <w:t>Segue-se a estrutura da tabela:</w:t>
      </w:r>
    </w:p>
    <w:tbl>
      <w:tblPr>
        <w:tblStyle w:val="TabeladeLista1Clara"/>
        <w:tblW w:w="0" w:type="auto"/>
        <w:tblLook w:val="0400" w:firstRow="0" w:lastRow="0" w:firstColumn="0" w:lastColumn="0" w:noHBand="0" w:noVBand="1"/>
      </w:tblPr>
      <w:tblGrid>
        <w:gridCol w:w="2254"/>
        <w:gridCol w:w="2254"/>
        <w:gridCol w:w="2254"/>
        <w:gridCol w:w="2254"/>
      </w:tblGrid>
      <w:tr w:rsidR="00EE6A7B" w:rsidRPr="00F01C3B" w14:paraId="06612AB6" w14:textId="77777777" w:rsidTr="009D15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4" w:type="dxa"/>
            <w:vMerge w:val="restar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D0CECE" w:themeFill="background2" w:themeFillShade="E6"/>
            <w:vAlign w:val="center"/>
          </w:tcPr>
          <w:p w14:paraId="2BC0C169" w14:textId="3C92F6F9" w:rsidR="00EE6A7B" w:rsidRPr="00F01C3B" w:rsidRDefault="00EE6A7B" w:rsidP="009D150E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Playlists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1CC8AD24" w14:textId="77777777" w:rsidR="00EE6A7B" w:rsidRPr="00F01C3B" w:rsidRDefault="00EE6A7B" w:rsidP="009D150E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r w:rsidRPr="00F01C3B">
              <w:rPr>
                <w:b/>
                <w:bCs/>
              </w:rPr>
              <w:t>Id*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59A7094E" w14:textId="77777777" w:rsidR="00EE6A7B" w:rsidRPr="00F01C3B" w:rsidRDefault="00EE6A7B" w:rsidP="009D150E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proofErr w:type="spellStart"/>
            <w:r w:rsidRPr="00F01C3B">
              <w:rPr>
                <w:b/>
                <w:bCs/>
              </w:rPr>
              <w:t>Int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781CDD42" w14:textId="77777777" w:rsidR="00EE6A7B" w:rsidRPr="00F01C3B" w:rsidRDefault="00EE6A7B" w:rsidP="009D150E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r w:rsidRPr="00F01C3B">
              <w:rPr>
                <w:b/>
                <w:bCs/>
              </w:rPr>
              <w:t>AUTO_INCREMENT</w:t>
            </w:r>
          </w:p>
        </w:tc>
      </w:tr>
      <w:tr w:rsidR="00EE6A7B" w14:paraId="3DDA7F4A" w14:textId="77777777" w:rsidTr="009D150E"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58B033CD" w14:textId="77777777" w:rsidR="00EE6A7B" w:rsidRDefault="00EE6A7B" w:rsidP="009D150E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7AC01556" w14:textId="3FB3E431" w:rsidR="00EE6A7B" w:rsidRDefault="00EE6A7B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35FF8A97" w14:textId="4A4C5369" w:rsidR="00EE6A7B" w:rsidRDefault="00EE6A7B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2774908F" w14:textId="77777777" w:rsidR="00EE6A7B" w:rsidRDefault="00EE6A7B" w:rsidP="009D150E">
            <w:pPr>
              <w:spacing w:before="120" w:after="120" w:line="240" w:lineRule="auto"/>
              <w:ind w:firstLine="0"/>
              <w:jc w:val="center"/>
            </w:pPr>
          </w:p>
        </w:tc>
      </w:tr>
      <w:tr w:rsidR="00EE6A7B" w14:paraId="2651D4E8" w14:textId="77777777" w:rsidTr="009D15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0251FC59" w14:textId="77777777" w:rsidR="00EE6A7B" w:rsidRDefault="00EE6A7B" w:rsidP="009D150E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1E4A9A3B" w14:textId="628CFBC1" w:rsidR="00EE6A7B" w:rsidRDefault="00EE6A7B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owner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2F0B903F" w14:textId="3E924798" w:rsidR="00EE6A7B" w:rsidRDefault="00EE6A7B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69A97DF3" w14:textId="77777777" w:rsidR="00EE6A7B" w:rsidRDefault="00EE6A7B" w:rsidP="009D150E">
            <w:pPr>
              <w:spacing w:before="120" w:after="120" w:line="240" w:lineRule="auto"/>
              <w:ind w:firstLine="0"/>
              <w:jc w:val="center"/>
            </w:pPr>
          </w:p>
        </w:tc>
      </w:tr>
      <w:tr w:rsidR="00EE6A7B" w14:paraId="469C0919" w14:textId="77777777" w:rsidTr="009D150E"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2C6184E6" w14:textId="77777777" w:rsidR="00EE6A7B" w:rsidRDefault="00EE6A7B" w:rsidP="009D150E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3434435F" w14:textId="6C01F938" w:rsidR="00EE6A7B" w:rsidRDefault="00EE6A7B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dateCreated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540968DB" w14:textId="2BE1759B" w:rsidR="00EE6A7B" w:rsidRDefault="00EE6A7B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08086F21" w14:textId="77777777" w:rsidR="00EE6A7B" w:rsidRDefault="00EE6A7B" w:rsidP="00EE6A7B">
            <w:pPr>
              <w:keepNext/>
              <w:spacing w:before="120" w:after="120" w:line="240" w:lineRule="auto"/>
              <w:ind w:firstLine="0"/>
              <w:jc w:val="center"/>
            </w:pPr>
          </w:p>
        </w:tc>
      </w:tr>
    </w:tbl>
    <w:p w14:paraId="5DCC9C54" w14:textId="794821B3" w:rsidR="00EE6A7B" w:rsidRDefault="00EE6A7B" w:rsidP="00EE6A7B">
      <w:pPr>
        <w:pStyle w:val="Legenda"/>
      </w:pPr>
      <w:bookmarkStart w:id="37" w:name="_Toc1138129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16</w:t>
      </w:r>
      <w:r>
        <w:fldChar w:fldCharType="end"/>
      </w:r>
      <w:r>
        <w:t>: Estrutura da Tabela "</w:t>
      </w:r>
      <w:r w:rsidR="00A02D3F">
        <w:t>P</w:t>
      </w:r>
      <w:r>
        <w:t>laylists".</w:t>
      </w:r>
      <w:bookmarkEnd w:id="37"/>
    </w:p>
    <w:p w14:paraId="0C01145B" w14:textId="36A7F142" w:rsidR="00EE6A7B" w:rsidRDefault="001D7441" w:rsidP="00EE6A7B">
      <w:r>
        <w:t>Foi também criada a tabela “</w:t>
      </w:r>
      <w:proofErr w:type="spellStart"/>
      <w:r>
        <w:t>playlistSongs</w:t>
      </w:r>
      <w:proofErr w:type="spellEnd"/>
      <w:r>
        <w:t>”, que por sua vez relaciona informação sobre músicas e listas de reprodução. A sua estrutura é a seguinte:</w:t>
      </w:r>
    </w:p>
    <w:tbl>
      <w:tblPr>
        <w:tblStyle w:val="TabeladeLista1Clara"/>
        <w:tblW w:w="0" w:type="auto"/>
        <w:tblLook w:val="0400" w:firstRow="0" w:lastRow="0" w:firstColumn="0" w:lastColumn="0" w:noHBand="0" w:noVBand="1"/>
      </w:tblPr>
      <w:tblGrid>
        <w:gridCol w:w="2254"/>
        <w:gridCol w:w="2254"/>
        <w:gridCol w:w="2254"/>
        <w:gridCol w:w="2254"/>
      </w:tblGrid>
      <w:tr w:rsidR="001D7441" w:rsidRPr="00F01C3B" w14:paraId="767C7E3D" w14:textId="77777777" w:rsidTr="009D15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4" w:type="dxa"/>
            <w:vMerge w:val="restart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D0CECE" w:themeFill="background2" w:themeFillShade="E6"/>
            <w:vAlign w:val="center"/>
          </w:tcPr>
          <w:p w14:paraId="0D338C9B" w14:textId="7644A9BF" w:rsidR="001D7441" w:rsidRPr="00F01C3B" w:rsidRDefault="001D7441" w:rsidP="009D150E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PlaylistSongs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0DA5C777" w14:textId="77777777" w:rsidR="001D7441" w:rsidRPr="00F01C3B" w:rsidRDefault="001D7441" w:rsidP="009D150E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r w:rsidRPr="00F01C3B">
              <w:rPr>
                <w:b/>
                <w:bCs/>
              </w:rPr>
              <w:t>Id*</w:t>
            </w: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2BE1D9B4" w14:textId="77777777" w:rsidR="001D7441" w:rsidRPr="00F01C3B" w:rsidRDefault="001D7441" w:rsidP="009D150E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proofErr w:type="spellStart"/>
            <w:r w:rsidRPr="00F01C3B">
              <w:rPr>
                <w:b/>
                <w:bCs/>
              </w:rPr>
              <w:t>Int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12698E15" w14:textId="77777777" w:rsidR="001D7441" w:rsidRPr="00F01C3B" w:rsidRDefault="001D7441" w:rsidP="009D150E">
            <w:pPr>
              <w:spacing w:before="120" w:after="120" w:line="240" w:lineRule="auto"/>
              <w:ind w:firstLine="0"/>
              <w:jc w:val="center"/>
              <w:rPr>
                <w:b/>
                <w:bCs/>
              </w:rPr>
            </w:pPr>
            <w:r w:rsidRPr="00F01C3B">
              <w:rPr>
                <w:b/>
                <w:bCs/>
              </w:rPr>
              <w:t>AUTO_INCREMENT</w:t>
            </w:r>
          </w:p>
        </w:tc>
      </w:tr>
      <w:tr w:rsidR="001D7441" w14:paraId="70317019" w14:textId="77777777" w:rsidTr="009D150E"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2103D65C" w14:textId="77777777" w:rsidR="001D7441" w:rsidRDefault="001D7441" w:rsidP="009D150E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2B4345FD" w14:textId="0F5BE0B9" w:rsidR="001D7441" w:rsidRDefault="001D7441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songId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4EE0C816" w14:textId="70D439DE" w:rsidR="001D7441" w:rsidRDefault="001D7441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2068D148" w14:textId="77777777" w:rsidR="001D7441" w:rsidRDefault="001D7441" w:rsidP="009D150E">
            <w:pPr>
              <w:spacing w:before="120" w:after="120" w:line="240" w:lineRule="auto"/>
              <w:ind w:firstLine="0"/>
              <w:jc w:val="center"/>
            </w:pPr>
          </w:p>
        </w:tc>
      </w:tr>
      <w:tr w:rsidR="001D7441" w14:paraId="49FC095B" w14:textId="77777777" w:rsidTr="009D15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33A67115" w14:textId="77777777" w:rsidR="001D7441" w:rsidRDefault="001D7441" w:rsidP="009D150E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134D122A" w14:textId="4675842A" w:rsidR="001D7441" w:rsidRDefault="001D7441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playlistId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0EBE9F71" w14:textId="1D2B8582" w:rsidR="001D7441" w:rsidRDefault="001D7441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41F75EC8" w14:textId="77777777" w:rsidR="001D7441" w:rsidRDefault="001D7441" w:rsidP="009D150E">
            <w:pPr>
              <w:spacing w:before="120" w:after="120" w:line="240" w:lineRule="auto"/>
              <w:ind w:firstLine="0"/>
              <w:jc w:val="center"/>
            </w:pPr>
          </w:p>
        </w:tc>
      </w:tr>
      <w:tr w:rsidR="001D7441" w14:paraId="2D511488" w14:textId="77777777" w:rsidTr="009D150E">
        <w:tc>
          <w:tcPr>
            <w:tcW w:w="2254" w:type="dxa"/>
            <w:vMerge/>
            <w:tcBorders>
              <w:left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64FFB4B5" w14:textId="77777777" w:rsidR="001D7441" w:rsidRDefault="001D7441" w:rsidP="009D150E">
            <w:pPr>
              <w:spacing w:before="120" w:after="120" w:line="240" w:lineRule="auto"/>
              <w:ind w:firstLine="0"/>
              <w:jc w:val="center"/>
            </w:pPr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40C47CFD" w14:textId="3CF1435E" w:rsidR="001D7441" w:rsidRDefault="001D7441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playlistOrder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4CFBCBB4" w14:textId="56C9DFE3" w:rsidR="001D7441" w:rsidRDefault="001D7441" w:rsidP="009D150E">
            <w:pPr>
              <w:spacing w:before="120" w:after="120" w:line="240" w:lineRule="auto"/>
              <w:ind w:firstLine="0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2254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vAlign w:val="center"/>
          </w:tcPr>
          <w:p w14:paraId="72C29167" w14:textId="77777777" w:rsidR="001D7441" w:rsidRDefault="001D7441" w:rsidP="001D7441">
            <w:pPr>
              <w:keepNext/>
              <w:spacing w:before="120" w:after="120" w:line="240" w:lineRule="auto"/>
              <w:ind w:firstLine="0"/>
              <w:jc w:val="center"/>
            </w:pPr>
          </w:p>
        </w:tc>
      </w:tr>
    </w:tbl>
    <w:p w14:paraId="63DF4E1C" w14:textId="3B4260D4" w:rsidR="001D7441" w:rsidRDefault="001D7441" w:rsidP="001D7441">
      <w:pPr>
        <w:pStyle w:val="Legenda"/>
      </w:pPr>
      <w:bookmarkStart w:id="38" w:name="_Toc1138129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17</w:t>
      </w:r>
      <w:r>
        <w:fldChar w:fldCharType="end"/>
      </w:r>
      <w:r>
        <w:t>: Estrutura da Tabela "</w:t>
      </w:r>
      <w:proofErr w:type="spellStart"/>
      <w:r w:rsidR="00A02D3F">
        <w:t>P</w:t>
      </w:r>
      <w:r>
        <w:t>laylistSongs</w:t>
      </w:r>
      <w:proofErr w:type="spellEnd"/>
      <w:r>
        <w:t>".</w:t>
      </w:r>
      <w:bookmarkEnd w:id="38"/>
    </w:p>
    <w:p w14:paraId="1EA0B385" w14:textId="3F13E2DE" w:rsidR="00B31844" w:rsidRPr="00B31844" w:rsidRDefault="00B31844" w:rsidP="00B31844">
      <w:r>
        <w:t xml:space="preserve">Com estas tabelas criadas, foi também criada a classe </w:t>
      </w:r>
      <w:proofErr w:type="spellStart"/>
      <w:r w:rsidRPr="00B31844">
        <w:rPr>
          <w:u w:val="single"/>
        </w:rPr>
        <w:t>Users.php</w:t>
      </w:r>
      <w:proofErr w:type="spellEnd"/>
      <w:r>
        <w:t xml:space="preserve">, que permite o controlo dos </w:t>
      </w:r>
      <w:proofErr w:type="spellStart"/>
      <w:r w:rsidRPr="00B31844">
        <w:rPr>
          <w:i/>
          <w:iCs/>
        </w:rPr>
        <w:t>users</w:t>
      </w:r>
      <w:proofErr w:type="spellEnd"/>
      <w:r>
        <w:t xml:space="preserve"> – no âmbito de fazer a correlação de informação entre as várias tabelas e informações inerentes ao utilizador – e </w:t>
      </w:r>
      <w:proofErr w:type="spellStart"/>
      <w:r w:rsidRPr="00B31844">
        <w:rPr>
          <w:u w:val="single"/>
        </w:rPr>
        <w:t>Playlist.php</w:t>
      </w:r>
      <w:proofErr w:type="spellEnd"/>
      <w:r w:rsidRPr="00B31844">
        <w:t xml:space="preserve">, </w:t>
      </w:r>
      <w:r>
        <w:t>com objetivo similar, mas para as listas de reprodução.</w:t>
      </w:r>
    </w:p>
    <w:p w14:paraId="0CFA1019" w14:textId="77777777" w:rsidR="003140EF" w:rsidRDefault="003140EF" w:rsidP="00F74DA4">
      <w:pPr>
        <w:pStyle w:val="Ttulo2"/>
        <w:numPr>
          <w:ilvl w:val="0"/>
          <w:numId w:val="4"/>
        </w:numPr>
      </w:pPr>
      <w:bookmarkStart w:id="39" w:name="_Toc113812964"/>
      <w:r>
        <w:t>Menu de Controlo do Áudio</w:t>
      </w:r>
      <w:bookmarkEnd w:id="39"/>
    </w:p>
    <w:p w14:paraId="4EE2C26F" w14:textId="43946D05" w:rsidR="003140EF" w:rsidRDefault="00B31844" w:rsidP="003140EF">
      <w:r>
        <w:t>Procedemos com a implementação dos controlos associados aos áudios, através da criação de um menu de opções em cada áudio</w:t>
      </w:r>
      <w:r w:rsidR="00296B0B">
        <w:t xml:space="preserve"> – funções tais como a adição ou remoção da música a uma lista de reprodução, entre outros.</w:t>
      </w:r>
    </w:p>
    <w:p w14:paraId="6A3115CF" w14:textId="77777777" w:rsidR="000C2EAE" w:rsidRDefault="000C2EAE">
      <w:pPr>
        <w:spacing w:line="240" w:lineRule="auto"/>
        <w:ind w:firstLine="0"/>
        <w:jc w:val="left"/>
        <w:rPr>
          <w:rFonts w:eastAsiaTheme="majorEastAsia" w:cstheme="majorBidi"/>
          <w:color w:val="000000" w:themeColor="text1"/>
          <w:sz w:val="32"/>
          <w:szCs w:val="32"/>
        </w:rPr>
      </w:pPr>
      <w:r>
        <w:br w:type="page"/>
      </w:r>
    </w:p>
    <w:p w14:paraId="5173470E" w14:textId="1421A7DA" w:rsidR="003140EF" w:rsidRDefault="003140EF" w:rsidP="003140EF">
      <w:pPr>
        <w:pStyle w:val="Ttulo2"/>
        <w:numPr>
          <w:ilvl w:val="0"/>
          <w:numId w:val="4"/>
        </w:numPr>
      </w:pPr>
      <w:bookmarkStart w:id="40" w:name="_Toc113812965"/>
      <w:r>
        <w:lastRenderedPageBreak/>
        <w:t>Página de Perfil do Utilizador</w:t>
      </w:r>
      <w:bookmarkEnd w:id="40"/>
    </w:p>
    <w:p w14:paraId="10C78270" w14:textId="5F7A0383" w:rsidR="003140EF" w:rsidRDefault="00296B0B" w:rsidP="003140EF">
      <w:r>
        <w:t>Segue-se a implementação da página de perfil do utilizador, onde incluímos o botão que permite o término da sessão, a edição dos dados do utilizador – onde se inclui a atualização do email associado e palavra-passe, que também atualiza a base de dados. Todas as interações possíveis na página de utilizador utilizam chamadas AJAX, no âmbito de atualizarem a base de dados dinamicamente e sem interrupções à reprodução de conteúdos.</w:t>
      </w:r>
    </w:p>
    <w:p w14:paraId="31C174A1" w14:textId="77777777" w:rsidR="003140EF" w:rsidRDefault="003140EF" w:rsidP="003140EF">
      <w:pPr>
        <w:pStyle w:val="Ttulo2"/>
        <w:numPr>
          <w:ilvl w:val="0"/>
          <w:numId w:val="4"/>
        </w:numPr>
      </w:pPr>
      <w:bookmarkStart w:id="41" w:name="_Toc113812966"/>
      <w:r>
        <w:t>Menu de Controlo do Administrador</w:t>
      </w:r>
      <w:bookmarkEnd w:id="41"/>
    </w:p>
    <w:p w14:paraId="62FF63B5" w14:textId="77777777" w:rsidR="00296B0B" w:rsidRDefault="00296B0B" w:rsidP="003140EF">
      <w:r>
        <w:t>Por fim, terminámos com a implementação do painel de controlo do administrador. Este painel apenas se encontra visível aos administradores autenticados na base de dados – e com as respetivas autorizações.</w:t>
      </w:r>
    </w:p>
    <w:p w14:paraId="2242E535" w14:textId="77777777" w:rsidR="007067AF" w:rsidRDefault="007067AF" w:rsidP="003140EF">
      <w:r>
        <w:t>Esta consola não pode ser acedida por utilizadores normais, nem mesmo com recurso ao URL direto da mesma.</w:t>
      </w:r>
    </w:p>
    <w:p w14:paraId="1F9B75CC" w14:textId="4B05AD7B" w:rsidR="00470805" w:rsidRDefault="007067AF" w:rsidP="003140EF">
      <w:r>
        <w:t xml:space="preserve">Possui tarefas tais como a adição e remoção de músicas à base de dados, gestão dos utilizadores do CMS e consulta da base de dados do </w:t>
      </w:r>
      <w:proofErr w:type="spellStart"/>
      <w:r>
        <w:t>Spotify</w:t>
      </w:r>
      <w:proofErr w:type="spellEnd"/>
      <w:r>
        <w:t xml:space="preserve"> com recurso à API fornecida pelo web </w:t>
      </w:r>
      <w:proofErr w:type="spellStart"/>
      <w:r>
        <w:t>service</w:t>
      </w:r>
      <w:proofErr w:type="spellEnd"/>
      <w:r>
        <w:t>, que abordamos mais à frente.</w:t>
      </w:r>
      <w:r w:rsidR="00470805">
        <w:br w:type="page"/>
      </w:r>
    </w:p>
    <w:p w14:paraId="465C2335" w14:textId="77777777" w:rsidR="000C2EAE" w:rsidRDefault="000C2EAE" w:rsidP="00470805">
      <w:pPr>
        <w:pStyle w:val="Ttulo1"/>
      </w:pPr>
    </w:p>
    <w:p w14:paraId="6A8C91C4" w14:textId="77777777" w:rsidR="000C2EAE" w:rsidRDefault="000C2EAE">
      <w:pPr>
        <w:spacing w:line="240" w:lineRule="auto"/>
        <w:ind w:firstLine="0"/>
        <w:jc w:val="left"/>
        <w:rPr>
          <w:rFonts w:eastAsiaTheme="majorEastAsia" w:cstheme="majorBidi"/>
          <w:color w:val="000000" w:themeColor="text1"/>
          <w:sz w:val="36"/>
          <w:szCs w:val="32"/>
        </w:rPr>
      </w:pPr>
      <w:r>
        <w:br w:type="page"/>
      </w:r>
    </w:p>
    <w:p w14:paraId="4B660DAD" w14:textId="57BF8CE2" w:rsidR="00470805" w:rsidRDefault="00AC1BF1" w:rsidP="00470805">
      <w:pPr>
        <w:pStyle w:val="Ttulo1"/>
      </w:pPr>
      <w:bookmarkStart w:id="42" w:name="_Toc113812967"/>
      <w:r>
        <w:lastRenderedPageBreak/>
        <w:t>Conceito Final</w:t>
      </w:r>
      <w:bookmarkEnd w:id="42"/>
    </w:p>
    <w:p w14:paraId="262312B8" w14:textId="01DF2D1E" w:rsidR="00AC1BF1" w:rsidRDefault="00AC1BF1" w:rsidP="00AC1BF1">
      <w:r>
        <w:t>Nesta secção demonstramos o conceito final do projeto, isto é, as diferentes páginas implementadas.</w:t>
      </w:r>
    </w:p>
    <w:p w14:paraId="1E99D366" w14:textId="60390B02" w:rsidR="005C1986" w:rsidRDefault="000257A3" w:rsidP="005C1986">
      <w:pPr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lang w:eastAsia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E23637" wp14:editId="09F49EE0">
                <wp:simplePos x="0" y="0"/>
                <wp:positionH relativeFrom="column">
                  <wp:posOffset>1643974</wp:posOffset>
                </wp:positionH>
                <wp:positionV relativeFrom="paragraph">
                  <wp:posOffset>5409565</wp:posOffset>
                </wp:positionV>
                <wp:extent cx="1770435" cy="45719"/>
                <wp:effectExtent l="0" t="50800" r="0" b="4381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70435" cy="45719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6EC3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129.45pt;margin-top:425.95pt;width:139.4pt;height:3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" strokecolor="black [3200]" strokeweight="1pt">
                <v:stroke endarrow="block" joinstyle="miter"/>
              </v:shape>
            </w:pict>
          </mc:Fallback>
        </mc:AlternateConten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8"/>
        <w:gridCol w:w="4498"/>
      </w:tblGrid>
      <w:tr w:rsidR="005C1986" w14:paraId="7E58FAF3" w14:textId="77777777" w:rsidTr="005C1986">
        <w:tc>
          <w:tcPr>
            <w:tcW w:w="9016" w:type="dxa"/>
            <w:gridSpan w:val="2"/>
            <w:vAlign w:val="center"/>
          </w:tcPr>
          <w:p w14:paraId="653005BC" w14:textId="2B4AD642" w:rsidR="005C1986" w:rsidRPr="005C1986" w:rsidRDefault="000257A3" w:rsidP="005C1986">
            <w:pPr>
              <w:keepNext/>
              <w:spacing w:line="240" w:lineRule="auto"/>
              <w:ind w:firstLine="0"/>
              <w:jc w:val="center"/>
            </w:pPr>
            <w:r>
              <w:rPr>
                <w:rFonts w:ascii="Times New Roman" w:eastAsia="Times New Roman" w:hAnsi="Times New Roman" w:cs="Times New Roman"/>
                <w:noProof/>
                <w:sz w:val="24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10A59F2" wp14:editId="0DDF6777">
                      <wp:simplePos x="0" y="0"/>
                      <wp:positionH relativeFrom="column">
                        <wp:posOffset>1574800</wp:posOffset>
                      </wp:positionH>
                      <wp:positionV relativeFrom="paragraph">
                        <wp:posOffset>2193925</wp:posOffset>
                      </wp:positionV>
                      <wp:extent cx="1837690" cy="2781935"/>
                      <wp:effectExtent l="25400" t="0" r="16510" b="37465"/>
                      <wp:wrapNone/>
                      <wp:docPr id="17" name="Curved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837690" cy="2781935"/>
                              </a:xfrm>
                              <a:prstGeom prst="curvedConnector3">
                                <a:avLst>
                                  <a:gd name="adj1" fmla="val 89701"/>
                                </a:avLst>
                              </a:prstGeom>
                              <a:ln w="1270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3404850" id="_x0000_t38" coordsize="21600,21600" o:spt="38" o:oned="t" path="m,c@0,0@1,5400@1,10800@1,16200@2,21600,21600,21600e" filled="f">
                      <v:formulas>
                        <v:f eqn="mid #0 0"/>
                        <v:f eqn="val #0"/>
                        <v:f eqn="mid #0 2160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urved Connector 17" o:spid="_x0000_s1026" type="#_x0000_t38" style="position:absolute;margin-left:124pt;margin-top:172.75pt;width:144.7pt;height:219.0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" adj="19375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 w:rsidR="005C1986" w:rsidRPr="00AC1BF1">
              <w:rPr>
                <w:rFonts w:ascii="Times New Roman" w:eastAsia="Times New Roman" w:hAnsi="Times New Roman" w:cs="Times New Roman"/>
                <w:sz w:val="24"/>
                <w:lang w:eastAsia="en-GB"/>
              </w:rPr>
              <w:fldChar w:fldCharType="begin"/>
            </w:r>
            <w:r w:rsidR="005C1986" w:rsidRPr="00AC1BF1">
              <w:rPr>
                <w:rFonts w:ascii="Times New Roman" w:eastAsia="Times New Roman" w:hAnsi="Times New Roman" w:cs="Times New Roman"/>
                <w:sz w:val="24"/>
                <w:lang w:eastAsia="en-GB"/>
              </w:rPr>
              <w:instrText xml:space="preserve"> INCLUDEPICTURE "https://media.discordapp.net/attachments/959561536421109782/1018118288779255888/unknown.png" \* MERGEFORMATINET </w:instrText>
            </w:r>
            <w:r w:rsidR="005C1986" w:rsidRPr="00AC1BF1">
              <w:rPr>
                <w:rFonts w:ascii="Times New Roman" w:eastAsia="Times New Roman" w:hAnsi="Times New Roman" w:cs="Times New Roman"/>
                <w:sz w:val="24"/>
                <w:lang w:eastAsia="en-GB"/>
              </w:rPr>
              <w:fldChar w:fldCharType="separate"/>
            </w:r>
            <w:r w:rsidR="005C1986" w:rsidRPr="00AC1BF1">
              <w:rPr>
                <w:rFonts w:ascii="Times New Roman" w:eastAsia="Times New Roman" w:hAnsi="Times New Roman" w:cs="Times New Roman"/>
                <w:noProof/>
                <w:sz w:val="24"/>
                <w:lang w:eastAsia="en-GB"/>
              </w:rPr>
              <w:drawing>
                <wp:inline distT="0" distB="0" distL="0" distR="0" wp14:anchorId="6BE05A67" wp14:editId="18F90380">
                  <wp:extent cx="5731510" cy="2869565"/>
                  <wp:effectExtent l="0" t="0" r="0" b="635"/>
                  <wp:docPr id="3" name="Picture 3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869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C1986" w:rsidRPr="00AC1BF1">
              <w:rPr>
                <w:rFonts w:ascii="Times New Roman" w:eastAsia="Times New Roman" w:hAnsi="Times New Roman" w:cs="Times New Roman"/>
                <w:sz w:val="24"/>
                <w:lang w:eastAsia="en-GB"/>
              </w:rPr>
              <w:fldChar w:fldCharType="end"/>
            </w:r>
          </w:p>
        </w:tc>
      </w:tr>
      <w:tr w:rsidR="005C1986" w14:paraId="54538835" w14:textId="77777777" w:rsidTr="005C1986">
        <w:tc>
          <w:tcPr>
            <w:tcW w:w="4508" w:type="dxa"/>
            <w:vAlign w:val="center"/>
          </w:tcPr>
          <w:p w14:paraId="36A02D92" w14:textId="74F25420" w:rsidR="005C1986" w:rsidRDefault="005C1986" w:rsidP="005C198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lang w:eastAsia="en-GB"/>
              </w:rPr>
            </w:pPr>
            <w:r w:rsidRPr="005C1986">
              <w:rPr>
                <w:rFonts w:ascii="Times New Roman" w:eastAsia="Times New Roman" w:hAnsi="Times New Roman" w:cs="Times New Roman"/>
                <w:sz w:val="24"/>
                <w:lang w:eastAsia="en-GB"/>
              </w:rPr>
              <w:fldChar w:fldCharType="begin"/>
            </w:r>
            <w:r w:rsidRPr="005C1986">
              <w:rPr>
                <w:rFonts w:ascii="Times New Roman" w:eastAsia="Times New Roman" w:hAnsi="Times New Roman" w:cs="Times New Roman"/>
                <w:sz w:val="24"/>
                <w:lang w:eastAsia="en-GB"/>
              </w:rPr>
              <w:instrText xml:space="preserve"> INCLUDEPICTURE "https://media.discordapp.net/attachments/959561536421109782/1018118732737949706/unknown.png" \* MERGEFORMATINET </w:instrText>
            </w:r>
            <w:r w:rsidRPr="005C1986">
              <w:rPr>
                <w:rFonts w:ascii="Times New Roman" w:eastAsia="Times New Roman" w:hAnsi="Times New Roman" w:cs="Times New Roman"/>
                <w:sz w:val="24"/>
                <w:lang w:eastAsia="en-GB"/>
              </w:rPr>
              <w:fldChar w:fldCharType="separate"/>
            </w:r>
            <w:r w:rsidRPr="005C1986">
              <w:rPr>
                <w:rFonts w:ascii="Times New Roman" w:eastAsia="Times New Roman" w:hAnsi="Times New Roman" w:cs="Times New Roman"/>
                <w:noProof/>
                <w:sz w:val="24"/>
                <w:lang w:eastAsia="en-GB"/>
              </w:rPr>
              <w:drawing>
                <wp:inline distT="0" distB="0" distL="0" distR="0" wp14:anchorId="2AB73584" wp14:editId="000D79A6">
                  <wp:extent cx="2852123" cy="2860040"/>
                  <wp:effectExtent l="0" t="0" r="0" b="0"/>
                  <wp:docPr id="9" name="Picture 9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238"/>
                          <a:stretch/>
                        </pic:blipFill>
                        <pic:spPr bwMode="auto">
                          <a:xfrm>
                            <a:off x="0" y="0"/>
                            <a:ext cx="2852123" cy="286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5C1986">
              <w:rPr>
                <w:rFonts w:ascii="Times New Roman" w:eastAsia="Times New Roman" w:hAnsi="Times New Roman" w:cs="Times New Roman"/>
                <w:sz w:val="24"/>
                <w:lang w:eastAsia="en-GB"/>
              </w:rPr>
              <w:fldChar w:fldCharType="end"/>
            </w:r>
          </w:p>
        </w:tc>
        <w:tc>
          <w:tcPr>
            <w:tcW w:w="4508" w:type="dxa"/>
            <w:vAlign w:val="center"/>
          </w:tcPr>
          <w:p w14:paraId="3A010618" w14:textId="38B4E072" w:rsidR="005C1986" w:rsidRDefault="005C1986" w:rsidP="005C1986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lang w:eastAsia="en-GB"/>
              </w:rPr>
            </w:pPr>
            <w:r w:rsidRPr="005C1986">
              <w:rPr>
                <w:rFonts w:ascii="Times New Roman" w:eastAsia="Times New Roman" w:hAnsi="Times New Roman" w:cs="Times New Roman"/>
                <w:sz w:val="24"/>
                <w:lang w:eastAsia="en-GB"/>
              </w:rPr>
              <w:fldChar w:fldCharType="begin"/>
            </w:r>
            <w:r w:rsidRPr="005C1986">
              <w:rPr>
                <w:rFonts w:ascii="Times New Roman" w:eastAsia="Times New Roman" w:hAnsi="Times New Roman" w:cs="Times New Roman"/>
                <w:sz w:val="24"/>
                <w:lang w:eastAsia="en-GB"/>
              </w:rPr>
              <w:instrText xml:space="preserve"> INCLUDEPICTURE "https://media.discordapp.net/attachments/959561536421109782/1018118846047060088/unknown.png" \* MERGEFORMATINET </w:instrText>
            </w:r>
            <w:r w:rsidRPr="005C1986">
              <w:rPr>
                <w:rFonts w:ascii="Times New Roman" w:eastAsia="Times New Roman" w:hAnsi="Times New Roman" w:cs="Times New Roman"/>
                <w:sz w:val="24"/>
                <w:lang w:eastAsia="en-GB"/>
              </w:rPr>
              <w:fldChar w:fldCharType="separate"/>
            </w:r>
            <w:r w:rsidRPr="005C1986">
              <w:rPr>
                <w:rFonts w:ascii="Times New Roman" w:eastAsia="Times New Roman" w:hAnsi="Times New Roman" w:cs="Times New Roman"/>
                <w:noProof/>
                <w:sz w:val="24"/>
                <w:lang w:eastAsia="en-GB"/>
              </w:rPr>
              <w:drawing>
                <wp:inline distT="0" distB="0" distL="0" distR="0" wp14:anchorId="26AABB16" wp14:editId="7ED7F7C1">
                  <wp:extent cx="2831087" cy="2857500"/>
                  <wp:effectExtent l="0" t="0" r="1270" b="0"/>
                  <wp:docPr id="12" name="Picture 1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Im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605"/>
                          <a:stretch/>
                        </pic:blipFill>
                        <pic:spPr bwMode="auto">
                          <a:xfrm>
                            <a:off x="0" y="0"/>
                            <a:ext cx="2831087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5C1986">
              <w:rPr>
                <w:rFonts w:ascii="Times New Roman" w:eastAsia="Times New Roman" w:hAnsi="Times New Roman" w:cs="Times New Roman"/>
                <w:sz w:val="24"/>
                <w:lang w:eastAsia="en-GB"/>
              </w:rPr>
              <w:fldChar w:fldCharType="end"/>
            </w:r>
          </w:p>
        </w:tc>
      </w:tr>
    </w:tbl>
    <w:p w14:paraId="46FD99AB" w14:textId="104D2678" w:rsidR="00AC1BF1" w:rsidRDefault="005C1986" w:rsidP="005C1986">
      <w:pPr>
        <w:pStyle w:val="Legenda"/>
      </w:pPr>
      <w:bookmarkStart w:id="43" w:name="_Toc1138129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18</w:t>
      </w:r>
      <w:r>
        <w:fldChar w:fldCharType="end"/>
      </w:r>
      <w:r>
        <w:t>: Ecrã de Login e Registo, com Processo de Registo em Curso.</w:t>
      </w:r>
      <w:bookmarkEnd w:id="43"/>
    </w:p>
    <w:p w14:paraId="6BAA3591" w14:textId="6018A4D1" w:rsidR="005C1986" w:rsidRDefault="005C1986">
      <w:pPr>
        <w:spacing w:line="240" w:lineRule="auto"/>
        <w:ind w:firstLine="0"/>
        <w:jc w:val="left"/>
      </w:pPr>
      <w:r>
        <w:br w:type="page"/>
      </w:r>
    </w:p>
    <w:p w14:paraId="17CE70D9" w14:textId="3EBEEF1A" w:rsidR="00233A6D" w:rsidRPr="00233A6D" w:rsidRDefault="00233A6D" w:rsidP="00233A6D">
      <w:pPr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lang w:eastAsia="en-GB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233A6D" w14:paraId="68570929" w14:textId="77777777" w:rsidTr="000257A3">
        <w:tc>
          <w:tcPr>
            <w:tcW w:w="9016" w:type="dxa"/>
            <w:vAlign w:val="center"/>
          </w:tcPr>
          <w:p w14:paraId="1A6679B0" w14:textId="3DE789D1" w:rsidR="00233A6D" w:rsidRDefault="000257A3" w:rsidP="000257A3">
            <w:pPr>
              <w:ind w:firstLine="0"/>
              <w:jc w:val="center"/>
            </w:pPr>
            <w:r>
              <w:rPr>
                <w:rFonts w:ascii="Times New Roman" w:eastAsia="Times New Roman" w:hAnsi="Times New Roman" w:cs="Times New Roman"/>
                <w:noProof/>
                <w:sz w:val="24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358374C" wp14:editId="274E21E6">
                      <wp:simplePos x="0" y="0"/>
                      <wp:positionH relativeFrom="column">
                        <wp:posOffset>5232400</wp:posOffset>
                      </wp:positionH>
                      <wp:positionV relativeFrom="paragraph">
                        <wp:posOffset>360045</wp:posOffset>
                      </wp:positionV>
                      <wp:extent cx="45085" cy="3686175"/>
                      <wp:effectExtent l="25400" t="0" r="615315" b="60325"/>
                      <wp:wrapNone/>
                      <wp:docPr id="16" name="Curved Connector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085" cy="3686175"/>
                              </a:xfrm>
                              <a:prstGeom prst="curvedConnector3">
                                <a:avLst>
                                  <a:gd name="adj1" fmla="val 1430882"/>
                                </a:avLst>
                              </a:prstGeom>
                              <a:ln w="1270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353AE0" id="Curved Connector 16" o:spid="_x0000_s1026" type="#_x0000_t38" style="position:absolute;margin-left:412pt;margin-top:28.35pt;width:3.55pt;height:290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" adj="309071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 w:rsidR="00233A6D" w:rsidRPr="00233A6D">
              <w:rPr>
                <w:rFonts w:ascii="Times New Roman" w:eastAsia="Times New Roman" w:hAnsi="Times New Roman" w:cs="Times New Roman"/>
                <w:sz w:val="24"/>
                <w:lang w:eastAsia="en-GB"/>
              </w:rPr>
              <w:fldChar w:fldCharType="begin"/>
            </w:r>
            <w:r w:rsidR="00233A6D" w:rsidRPr="00233A6D">
              <w:rPr>
                <w:rFonts w:ascii="Times New Roman" w:eastAsia="Times New Roman" w:hAnsi="Times New Roman" w:cs="Times New Roman"/>
                <w:sz w:val="24"/>
                <w:lang w:eastAsia="en-GB"/>
              </w:rPr>
              <w:instrText xml:space="preserve"> INCLUDEPICTURE "https://media.discordapp.net/attachments/959561536421109782/1018119036728528896/unknown.png" \* MERGEFORMATINET </w:instrText>
            </w:r>
            <w:r w:rsidR="00233A6D" w:rsidRPr="00233A6D">
              <w:rPr>
                <w:rFonts w:ascii="Times New Roman" w:eastAsia="Times New Roman" w:hAnsi="Times New Roman" w:cs="Times New Roman"/>
                <w:sz w:val="24"/>
                <w:lang w:eastAsia="en-GB"/>
              </w:rPr>
              <w:fldChar w:fldCharType="separate"/>
            </w:r>
            <w:r w:rsidR="00233A6D" w:rsidRPr="00233A6D">
              <w:rPr>
                <w:rFonts w:ascii="Times New Roman" w:eastAsia="Times New Roman" w:hAnsi="Times New Roman" w:cs="Times New Roman"/>
                <w:noProof/>
                <w:sz w:val="24"/>
                <w:lang w:eastAsia="en-GB"/>
              </w:rPr>
              <w:drawing>
                <wp:inline distT="0" distB="0" distL="0" distR="0" wp14:anchorId="75551D57" wp14:editId="5D53835F">
                  <wp:extent cx="5731510" cy="2871470"/>
                  <wp:effectExtent l="0" t="0" r="0" b="0"/>
                  <wp:docPr id="13" name="Picture 13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87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33A6D" w:rsidRPr="00233A6D">
              <w:rPr>
                <w:rFonts w:ascii="Times New Roman" w:eastAsia="Times New Roman" w:hAnsi="Times New Roman" w:cs="Times New Roman"/>
                <w:sz w:val="24"/>
                <w:lang w:eastAsia="en-GB"/>
              </w:rPr>
              <w:fldChar w:fldCharType="end"/>
            </w:r>
          </w:p>
        </w:tc>
      </w:tr>
      <w:tr w:rsidR="00233A6D" w14:paraId="66CC57C5" w14:textId="77777777" w:rsidTr="000257A3">
        <w:tc>
          <w:tcPr>
            <w:tcW w:w="9016" w:type="dxa"/>
            <w:vAlign w:val="center"/>
          </w:tcPr>
          <w:p w14:paraId="2B368D02" w14:textId="3A4C0B4D" w:rsidR="00233A6D" w:rsidRPr="00233A6D" w:rsidRDefault="00233A6D" w:rsidP="000257A3">
            <w:pPr>
              <w:keepNext/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lang/>
              </w:rPr>
            </w:pPr>
            <w:r>
              <w:fldChar w:fldCharType="begin"/>
            </w:r>
            <w:r>
              <w:instrText xml:space="preserve"> INCLUDEPICTURE "https://media.discordapp.net/attachments/959561536421109782/1018119102243549224/unknown.png"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5572395" wp14:editId="7EB67FA6">
                  <wp:extent cx="5730802" cy="1254760"/>
                  <wp:effectExtent l="0" t="0" r="0" b="2540"/>
                  <wp:docPr id="14" name="Picture 14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Im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564" b="44558"/>
                          <a:stretch/>
                        </pic:blipFill>
                        <pic:spPr bwMode="auto">
                          <a:xfrm>
                            <a:off x="0" y="0"/>
                            <a:ext cx="5731510" cy="1254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</w:tbl>
    <w:p w14:paraId="5B9713A0" w14:textId="63EB38B6" w:rsidR="005C1986" w:rsidRDefault="000257A3" w:rsidP="000257A3">
      <w:pPr>
        <w:pStyle w:val="Legenda"/>
      </w:pPr>
      <w:bookmarkStart w:id="44" w:name="_Toc1138129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19</w:t>
      </w:r>
      <w:r>
        <w:fldChar w:fldCharType="end"/>
      </w:r>
      <w:r>
        <w:t>: Controlo de Utilizadores do Administrador, e Ativação de Utilizador.</w:t>
      </w:r>
      <w:bookmarkEnd w:id="44"/>
    </w:p>
    <w:p w14:paraId="4B9EC41B" w14:textId="77777777" w:rsidR="0011688A" w:rsidRPr="0011688A" w:rsidRDefault="0011688A" w:rsidP="0011688A"/>
    <w:p w14:paraId="7FDFCD0B" w14:textId="77777777" w:rsidR="0011688A" w:rsidRDefault="0011688A" w:rsidP="0011688A">
      <w:pPr>
        <w:keepNext/>
        <w:spacing w:line="240" w:lineRule="auto"/>
        <w:ind w:firstLine="0"/>
        <w:jc w:val="left"/>
      </w:pPr>
      <w:r w:rsidRPr="0011688A">
        <w:rPr>
          <w:rFonts w:ascii="Times New Roman" w:eastAsia="Times New Roman" w:hAnsi="Times New Roman" w:cs="Times New Roman"/>
          <w:sz w:val="24"/>
          <w:lang w:eastAsia="en-GB"/>
        </w:rPr>
        <w:fldChar w:fldCharType="begin"/>
      </w:r>
      <w:r w:rsidRPr="0011688A">
        <w:rPr>
          <w:rFonts w:ascii="Times New Roman" w:eastAsia="Times New Roman" w:hAnsi="Times New Roman" w:cs="Times New Roman"/>
          <w:sz w:val="24"/>
          <w:lang w:eastAsia="en-GB"/>
        </w:rPr>
        <w:instrText xml:space="preserve"> INCLUDEPICTURE "https://media.discordapp.net/attachments/959561536421109782/1018119245202214923/unknown.png" \* MERGEFORMATINET </w:instrText>
      </w:r>
      <w:r w:rsidRPr="0011688A">
        <w:rPr>
          <w:rFonts w:ascii="Times New Roman" w:eastAsia="Times New Roman" w:hAnsi="Times New Roman" w:cs="Times New Roman"/>
          <w:sz w:val="24"/>
          <w:lang w:eastAsia="en-GB"/>
        </w:rPr>
        <w:fldChar w:fldCharType="separate"/>
      </w:r>
      <w:r w:rsidRPr="0011688A">
        <w:rPr>
          <w:rFonts w:ascii="Times New Roman" w:eastAsia="Times New Roman" w:hAnsi="Times New Roman" w:cs="Times New Roman"/>
          <w:noProof/>
          <w:sz w:val="24"/>
          <w:lang w:eastAsia="en-GB"/>
        </w:rPr>
        <w:drawing>
          <wp:inline distT="0" distB="0" distL="0" distR="0" wp14:anchorId="468EF6C0" wp14:editId="5AF87EF1">
            <wp:extent cx="5731510" cy="2851150"/>
            <wp:effectExtent l="0" t="0" r="0" b="6350"/>
            <wp:docPr id="20" name="Picture 2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688A">
        <w:rPr>
          <w:rFonts w:ascii="Times New Roman" w:eastAsia="Times New Roman" w:hAnsi="Times New Roman" w:cs="Times New Roman"/>
          <w:sz w:val="24"/>
          <w:lang w:eastAsia="en-GB"/>
        </w:rPr>
        <w:fldChar w:fldCharType="end"/>
      </w:r>
    </w:p>
    <w:p w14:paraId="759D0CDF" w14:textId="5FFC74EF" w:rsidR="0011688A" w:rsidRPr="0011688A" w:rsidRDefault="0011688A" w:rsidP="0011688A">
      <w:pPr>
        <w:pStyle w:val="Legenda"/>
        <w:rPr>
          <w:rFonts w:ascii="Times New Roman" w:eastAsia="Times New Roman" w:hAnsi="Times New Roman" w:cs="Times New Roman"/>
          <w:sz w:val="24"/>
          <w:lang w:eastAsia="en-GB"/>
        </w:rPr>
      </w:pPr>
      <w:bookmarkStart w:id="45" w:name="_Toc1138130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20</w:t>
      </w:r>
      <w:r>
        <w:fldChar w:fldCharType="end"/>
      </w:r>
      <w:r>
        <w:t>: Página Inicial do Utilizador.</w:t>
      </w:r>
      <w:bookmarkEnd w:id="45"/>
    </w:p>
    <w:p w14:paraId="060164A1" w14:textId="24D60CD6" w:rsidR="0011688A" w:rsidRDefault="0011688A">
      <w:pPr>
        <w:spacing w:line="240" w:lineRule="auto"/>
        <w:ind w:firstLine="0"/>
        <w:jc w:val="left"/>
      </w:pPr>
      <w:r>
        <w:br w:type="page"/>
      </w:r>
    </w:p>
    <w:p w14:paraId="6F87F636" w14:textId="77777777" w:rsidR="0011688A" w:rsidRDefault="0011688A" w:rsidP="0011688A">
      <w:pPr>
        <w:keepNext/>
        <w:spacing w:line="240" w:lineRule="auto"/>
        <w:ind w:firstLine="0"/>
        <w:jc w:val="left"/>
      </w:pPr>
      <w:r w:rsidRPr="0011688A">
        <w:rPr>
          <w:rFonts w:ascii="Times New Roman" w:eastAsia="Times New Roman" w:hAnsi="Times New Roman" w:cs="Times New Roman"/>
          <w:sz w:val="24"/>
          <w:lang w:eastAsia="en-GB"/>
        </w:rPr>
        <w:lastRenderedPageBreak/>
        <w:fldChar w:fldCharType="begin"/>
      </w:r>
      <w:r w:rsidRPr="0011688A">
        <w:rPr>
          <w:rFonts w:ascii="Times New Roman" w:eastAsia="Times New Roman" w:hAnsi="Times New Roman" w:cs="Times New Roman"/>
          <w:sz w:val="24"/>
          <w:lang w:eastAsia="en-GB"/>
        </w:rPr>
        <w:instrText xml:space="preserve"> INCLUDEPICTURE "https://media.discordapp.net/attachments/959561536421109782/1018119314051702814/unknown.png" \* MERGEFORMATINET </w:instrText>
      </w:r>
      <w:r w:rsidRPr="0011688A">
        <w:rPr>
          <w:rFonts w:ascii="Times New Roman" w:eastAsia="Times New Roman" w:hAnsi="Times New Roman" w:cs="Times New Roman"/>
          <w:sz w:val="24"/>
          <w:lang w:eastAsia="en-GB"/>
        </w:rPr>
        <w:fldChar w:fldCharType="separate"/>
      </w:r>
      <w:r w:rsidRPr="0011688A">
        <w:rPr>
          <w:rFonts w:ascii="Times New Roman" w:eastAsia="Times New Roman" w:hAnsi="Times New Roman" w:cs="Times New Roman"/>
          <w:noProof/>
          <w:sz w:val="24"/>
          <w:lang w:eastAsia="en-GB"/>
        </w:rPr>
        <w:drawing>
          <wp:inline distT="0" distB="0" distL="0" distR="0" wp14:anchorId="0072CE91" wp14:editId="3C208D12">
            <wp:extent cx="5731510" cy="2860040"/>
            <wp:effectExtent l="0" t="0" r="0" b="0"/>
            <wp:docPr id="21" name="Picture 2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688A">
        <w:rPr>
          <w:rFonts w:ascii="Times New Roman" w:eastAsia="Times New Roman" w:hAnsi="Times New Roman" w:cs="Times New Roman"/>
          <w:sz w:val="24"/>
          <w:lang w:eastAsia="en-GB"/>
        </w:rPr>
        <w:fldChar w:fldCharType="end"/>
      </w:r>
    </w:p>
    <w:p w14:paraId="4F6B3BC2" w14:textId="657CBBD0" w:rsidR="0011688A" w:rsidRDefault="0011688A" w:rsidP="0011688A">
      <w:pPr>
        <w:pStyle w:val="Legenda"/>
      </w:pPr>
      <w:bookmarkStart w:id="46" w:name="_Toc1138130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21</w:t>
      </w:r>
      <w:r>
        <w:fldChar w:fldCharType="end"/>
      </w:r>
      <w:r>
        <w:t>: Página de Pesquisa.</w:t>
      </w:r>
      <w:bookmarkEnd w:id="46"/>
    </w:p>
    <w:p w14:paraId="6A9F4EF3" w14:textId="4A5C5BC0" w:rsidR="0011688A" w:rsidRPr="0011688A" w:rsidRDefault="0011688A" w:rsidP="0011688A">
      <w:pPr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lang w:eastAsia="en-GB"/>
        </w:rPr>
      </w:pPr>
    </w:p>
    <w:tbl>
      <w:tblPr>
        <w:tblStyle w:val="TabelacomGrelh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11688A" w14:paraId="5A6543C8" w14:textId="77777777" w:rsidTr="0011688A">
        <w:trPr>
          <w:jc w:val="center"/>
        </w:trPr>
        <w:tc>
          <w:tcPr>
            <w:tcW w:w="9016" w:type="dxa"/>
            <w:vAlign w:val="center"/>
          </w:tcPr>
          <w:p w14:paraId="35DA1483" w14:textId="541CCFDC" w:rsidR="0011688A" w:rsidRDefault="0011688A" w:rsidP="0011688A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lang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05F13AB" wp14:editId="6A0A258B">
                      <wp:simplePos x="0" y="0"/>
                      <wp:positionH relativeFrom="column">
                        <wp:posOffset>1196016</wp:posOffset>
                      </wp:positionH>
                      <wp:positionV relativeFrom="paragraph">
                        <wp:posOffset>1164266</wp:posOffset>
                      </wp:positionV>
                      <wp:extent cx="359923" cy="408561"/>
                      <wp:effectExtent l="0" t="0" r="46990" b="36195"/>
                      <wp:wrapNone/>
                      <wp:docPr id="26" name="Straight Arrow Connector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59923" cy="408561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9B2561B" id="Straight Arrow Connector 26" o:spid="_x0000_s1026" type="#_x0000_t32" style="position:absolute;margin-left:94.15pt;margin-top:91.65pt;width:28.35pt;height:32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 w:rsidRPr="0011688A">
              <w:rPr>
                <w:rFonts w:ascii="Times New Roman" w:eastAsia="Times New Roman" w:hAnsi="Times New Roman" w:cs="Times New Roman"/>
                <w:sz w:val="24"/>
                <w:lang w:eastAsia="en-GB"/>
              </w:rPr>
              <w:fldChar w:fldCharType="begin"/>
            </w:r>
            <w:r w:rsidRPr="0011688A">
              <w:rPr>
                <w:rFonts w:ascii="Times New Roman" w:eastAsia="Times New Roman" w:hAnsi="Times New Roman" w:cs="Times New Roman"/>
                <w:sz w:val="24"/>
                <w:lang w:eastAsia="en-GB"/>
              </w:rPr>
              <w:instrText xml:space="preserve"> INCLUDEPICTURE "https://media.discordapp.net/attachments/959561536421109782/1018119314051702814/unknown.png" \* MERGEFORMATINET </w:instrText>
            </w:r>
            <w:r w:rsidRPr="0011688A">
              <w:rPr>
                <w:rFonts w:ascii="Times New Roman" w:eastAsia="Times New Roman" w:hAnsi="Times New Roman" w:cs="Times New Roman"/>
                <w:sz w:val="24"/>
                <w:lang w:eastAsia="en-GB"/>
              </w:rPr>
              <w:fldChar w:fldCharType="separate"/>
            </w:r>
            <w:r>
              <w:fldChar w:fldCharType="begin"/>
            </w:r>
            <w:r>
              <w:instrText xml:space="preserve"> INCLUDEPICTURE "https://media.discordapp.net/attachments/959561536421109782/1018119542356070491/unknown.png"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DEC85E9" wp14:editId="318BE41D">
                  <wp:extent cx="5731510" cy="1264595"/>
                  <wp:effectExtent l="0" t="0" r="0" b="5715"/>
                  <wp:docPr id="25" name="Picture 25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Im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745"/>
                          <a:stretch/>
                        </pic:blipFill>
                        <pic:spPr bwMode="auto">
                          <a:xfrm>
                            <a:off x="0" y="0"/>
                            <a:ext cx="5731510" cy="1264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55AFF560" w14:textId="0A51A967" w:rsidR="0011688A" w:rsidRDefault="0011688A" w:rsidP="0011688A">
            <w:pPr>
              <w:tabs>
                <w:tab w:val="left" w:pos="2359"/>
              </w:tabs>
              <w:spacing w:line="240" w:lineRule="auto"/>
              <w:ind w:firstLine="0"/>
              <w:rPr>
                <w:lang w:eastAsia="en-GB"/>
              </w:rPr>
            </w:pPr>
            <w:r w:rsidRPr="0011688A">
              <w:rPr>
                <w:rFonts w:ascii="Times New Roman" w:eastAsia="Times New Roman" w:hAnsi="Times New Roman" w:cs="Times New Roman"/>
                <w:sz w:val="24"/>
                <w:lang w:eastAsia="en-GB"/>
              </w:rPr>
              <w:fldChar w:fldCharType="end"/>
            </w:r>
          </w:p>
        </w:tc>
      </w:tr>
      <w:tr w:rsidR="0011688A" w14:paraId="10B29DB4" w14:textId="77777777" w:rsidTr="0011688A">
        <w:trPr>
          <w:jc w:val="center"/>
        </w:trPr>
        <w:tc>
          <w:tcPr>
            <w:tcW w:w="9016" w:type="dxa"/>
            <w:vAlign w:val="center"/>
          </w:tcPr>
          <w:p w14:paraId="03688A7C" w14:textId="1824195D" w:rsidR="0011688A" w:rsidRDefault="0011688A" w:rsidP="0011688A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lang/>
              </w:rPr>
            </w:pPr>
            <w:r>
              <w:fldChar w:fldCharType="begin"/>
            </w:r>
            <w:r>
              <w:instrText xml:space="preserve"> INCLUDEPICTURE "https://media.discordapp.net/attachments/959561536421109782/1018119607355187331/unknown.png"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F50A220" wp14:editId="2EDE104D">
                  <wp:extent cx="5731510" cy="2860040"/>
                  <wp:effectExtent l="0" t="0" r="0" b="0"/>
                  <wp:docPr id="24" name="Picture 24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86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79E63CAC" w14:textId="77777777" w:rsidR="0011688A" w:rsidRDefault="0011688A" w:rsidP="0011688A">
            <w:pPr>
              <w:keepNext/>
              <w:spacing w:line="240" w:lineRule="auto"/>
              <w:ind w:firstLine="0"/>
              <w:jc w:val="center"/>
              <w:rPr>
                <w:lang w:eastAsia="en-GB"/>
              </w:rPr>
            </w:pPr>
          </w:p>
        </w:tc>
      </w:tr>
    </w:tbl>
    <w:p w14:paraId="13F617E3" w14:textId="4D8EB5AB" w:rsidR="0011688A" w:rsidRDefault="0011688A" w:rsidP="0011688A">
      <w:pPr>
        <w:pStyle w:val="Legenda"/>
      </w:pPr>
      <w:bookmarkStart w:id="47" w:name="_Toc1138130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22</w:t>
      </w:r>
      <w:r>
        <w:fldChar w:fldCharType="end"/>
      </w:r>
      <w:r>
        <w:t>: Página das Listas de Reprodução e Detalhes da Mesma.</w:t>
      </w:r>
      <w:bookmarkEnd w:id="47"/>
    </w:p>
    <w:p w14:paraId="08AE6EE4" w14:textId="26E0D282" w:rsidR="0011688A" w:rsidRDefault="0011688A">
      <w:pPr>
        <w:spacing w:line="240" w:lineRule="auto"/>
        <w:ind w:firstLine="0"/>
        <w:jc w:val="left"/>
        <w:rPr>
          <w:lang w:eastAsia="en-GB"/>
        </w:rPr>
      </w:pPr>
      <w:r>
        <w:rPr>
          <w:lang w:eastAsia="en-GB"/>
        </w:rPr>
        <w:br w:type="page"/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F602F1" w14:paraId="5437CBD9" w14:textId="77777777" w:rsidTr="00F602F1">
        <w:tc>
          <w:tcPr>
            <w:tcW w:w="9016" w:type="dxa"/>
            <w:vAlign w:val="center"/>
          </w:tcPr>
          <w:p w14:paraId="1BFD01B9" w14:textId="65FE2DDD" w:rsidR="00F602F1" w:rsidRPr="00F602F1" w:rsidRDefault="00F602F1" w:rsidP="00F602F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lang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41770EF" wp14:editId="3AB0CE40">
                      <wp:simplePos x="0" y="0"/>
                      <wp:positionH relativeFrom="column">
                        <wp:posOffset>3501390</wp:posOffset>
                      </wp:positionH>
                      <wp:positionV relativeFrom="paragraph">
                        <wp:posOffset>849630</wp:posOffset>
                      </wp:positionV>
                      <wp:extent cx="1585595" cy="719455"/>
                      <wp:effectExtent l="0" t="0" r="52705" b="29845"/>
                      <wp:wrapNone/>
                      <wp:docPr id="29" name="Curved Connector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85595" cy="719455"/>
                              </a:xfrm>
                              <a:prstGeom prst="curvedConnector3">
                                <a:avLst>
                                  <a:gd name="adj1" fmla="val 99691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FA0A4A" id="Curved Connector 29" o:spid="_x0000_s1026" type="#_x0000_t38" style="position:absolute;margin-left:275.7pt;margin-top:66.9pt;width:124.85pt;height:56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" adj="21533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fldChar w:fldCharType="begin"/>
            </w:r>
            <w:r>
              <w:instrText xml:space="preserve"> INCLUDEPICTURE "https://media.discordapp.net/attachments/959561536421109782/1018119685377630270/unknown.png"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A225B86" wp14:editId="49837B05">
                  <wp:extent cx="5731510" cy="1459149"/>
                  <wp:effectExtent l="0" t="0" r="0" b="1905"/>
                  <wp:docPr id="27" name="Picture 27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Im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8936"/>
                          <a:stretch/>
                        </pic:blipFill>
                        <pic:spPr bwMode="auto">
                          <a:xfrm>
                            <a:off x="0" y="0"/>
                            <a:ext cx="5731510" cy="1459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F602F1" w14:paraId="7F74EC52" w14:textId="77777777" w:rsidTr="00F602F1">
        <w:tc>
          <w:tcPr>
            <w:tcW w:w="9016" w:type="dxa"/>
            <w:vAlign w:val="center"/>
          </w:tcPr>
          <w:p w14:paraId="7B9432FC" w14:textId="083E2649" w:rsidR="00F602F1" w:rsidRPr="00F602F1" w:rsidRDefault="00F602F1" w:rsidP="00F602F1">
            <w:pPr>
              <w:keepNext/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lang/>
              </w:rPr>
            </w:pPr>
            <w:r>
              <w:fldChar w:fldCharType="begin"/>
            </w:r>
            <w:r>
              <w:instrText xml:space="preserve"> INCLUDEPICTURE "https://media.discordapp.net/attachments/959561536421109782/1018119753988050945/unknown.png"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4795EEB" wp14:editId="0364005F">
                  <wp:extent cx="5731510" cy="1605064"/>
                  <wp:effectExtent l="0" t="0" r="0" b="0"/>
                  <wp:docPr id="28" name="Picture 28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Im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3880"/>
                          <a:stretch/>
                        </pic:blipFill>
                        <pic:spPr bwMode="auto">
                          <a:xfrm>
                            <a:off x="0" y="0"/>
                            <a:ext cx="5731510" cy="1605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</w:tbl>
    <w:p w14:paraId="20DA5736" w14:textId="0EBDAE06" w:rsidR="00F602F1" w:rsidRDefault="00F602F1">
      <w:pPr>
        <w:pStyle w:val="Legenda"/>
      </w:pPr>
      <w:bookmarkStart w:id="48" w:name="_Toc1138130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23</w:t>
      </w:r>
      <w:r>
        <w:fldChar w:fldCharType="end"/>
      </w:r>
      <w:r>
        <w:t>: Painel de Perfil do Utilizador, e Edição dos Detalhes de Utilizador.</w:t>
      </w:r>
      <w:bookmarkEnd w:id="48"/>
    </w:p>
    <w:p w14:paraId="44EE5782" w14:textId="77777777" w:rsidR="00F602F1" w:rsidRPr="00F602F1" w:rsidRDefault="00F602F1" w:rsidP="00F602F1"/>
    <w:p w14:paraId="673253F6" w14:textId="77777777" w:rsidR="00F602F1" w:rsidRDefault="00F602F1" w:rsidP="00F602F1">
      <w:pPr>
        <w:keepNext/>
        <w:spacing w:line="240" w:lineRule="auto"/>
        <w:ind w:firstLine="0"/>
        <w:jc w:val="left"/>
      </w:pPr>
      <w:r w:rsidRPr="00F602F1">
        <w:rPr>
          <w:rFonts w:ascii="Times New Roman" w:eastAsia="Times New Roman" w:hAnsi="Times New Roman" w:cs="Times New Roman"/>
          <w:sz w:val="24"/>
          <w:lang w:eastAsia="en-GB"/>
        </w:rPr>
        <w:fldChar w:fldCharType="begin"/>
      </w:r>
      <w:r w:rsidRPr="00F602F1">
        <w:rPr>
          <w:rFonts w:ascii="Times New Roman" w:eastAsia="Times New Roman" w:hAnsi="Times New Roman" w:cs="Times New Roman"/>
          <w:sz w:val="24"/>
          <w:lang w:eastAsia="en-GB"/>
        </w:rPr>
        <w:instrText xml:space="preserve"> INCLUDEPICTURE "https://media.discordapp.net/attachments/959561536421109782/1018119947039293440/unknown.png" \* MERGEFORMATINET </w:instrText>
      </w:r>
      <w:r w:rsidRPr="00F602F1">
        <w:rPr>
          <w:rFonts w:ascii="Times New Roman" w:eastAsia="Times New Roman" w:hAnsi="Times New Roman" w:cs="Times New Roman"/>
          <w:sz w:val="24"/>
          <w:lang w:eastAsia="en-GB"/>
        </w:rPr>
        <w:fldChar w:fldCharType="separate"/>
      </w:r>
      <w:r w:rsidRPr="00F602F1">
        <w:rPr>
          <w:rFonts w:ascii="Times New Roman" w:eastAsia="Times New Roman" w:hAnsi="Times New Roman" w:cs="Times New Roman"/>
          <w:noProof/>
          <w:sz w:val="24"/>
          <w:lang w:eastAsia="en-GB"/>
        </w:rPr>
        <w:drawing>
          <wp:inline distT="0" distB="0" distL="0" distR="0" wp14:anchorId="50AE4A1C" wp14:editId="0CAF54C5">
            <wp:extent cx="5731510" cy="2857500"/>
            <wp:effectExtent l="0" t="0" r="0" b="0"/>
            <wp:docPr id="30" name="Picture 3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Imag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02F1">
        <w:rPr>
          <w:rFonts w:ascii="Times New Roman" w:eastAsia="Times New Roman" w:hAnsi="Times New Roman" w:cs="Times New Roman"/>
          <w:sz w:val="24"/>
          <w:lang w:eastAsia="en-GB"/>
        </w:rPr>
        <w:fldChar w:fldCharType="end"/>
      </w:r>
    </w:p>
    <w:p w14:paraId="495DEE4F" w14:textId="047AE8A6" w:rsidR="00F602F1" w:rsidRDefault="00F602F1" w:rsidP="00F602F1">
      <w:pPr>
        <w:pStyle w:val="Legenda"/>
      </w:pPr>
      <w:bookmarkStart w:id="49" w:name="_Toc1138130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24</w:t>
      </w:r>
      <w:r>
        <w:fldChar w:fldCharType="end"/>
      </w:r>
      <w:r>
        <w:t>: Vista do Álbum.</w:t>
      </w:r>
      <w:bookmarkEnd w:id="49"/>
    </w:p>
    <w:p w14:paraId="58E63624" w14:textId="12B7E9BC" w:rsidR="00F602F1" w:rsidRDefault="00F602F1" w:rsidP="00F602F1">
      <w:pPr>
        <w:rPr>
          <w:lang w:eastAsia="en-GB"/>
        </w:rPr>
      </w:pPr>
    </w:p>
    <w:p w14:paraId="348E7EEE" w14:textId="59A83BB0" w:rsidR="00F602F1" w:rsidRDefault="00F602F1">
      <w:pPr>
        <w:spacing w:line="240" w:lineRule="auto"/>
        <w:ind w:firstLine="0"/>
        <w:jc w:val="left"/>
        <w:rPr>
          <w:lang w:eastAsia="en-GB"/>
        </w:rPr>
      </w:pPr>
      <w:r>
        <w:rPr>
          <w:lang w:eastAsia="en-GB"/>
        </w:rPr>
        <w:br w:type="page"/>
      </w:r>
    </w:p>
    <w:p w14:paraId="6DB97A30" w14:textId="77777777" w:rsidR="00F602F1" w:rsidRDefault="00F602F1" w:rsidP="00F602F1">
      <w:pPr>
        <w:keepNext/>
        <w:spacing w:line="240" w:lineRule="auto"/>
        <w:ind w:firstLine="0"/>
        <w:jc w:val="center"/>
      </w:pPr>
      <w:r w:rsidRPr="00F602F1">
        <w:rPr>
          <w:rFonts w:ascii="Times New Roman" w:eastAsia="Times New Roman" w:hAnsi="Times New Roman" w:cs="Times New Roman"/>
          <w:sz w:val="24"/>
          <w:lang w:eastAsia="en-GB"/>
        </w:rPr>
        <w:lastRenderedPageBreak/>
        <w:fldChar w:fldCharType="begin"/>
      </w:r>
      <w:r w:rsidRPr="00F602F1">
        <w:rPr>
          <w:rFonts w:ascii="Times New Roman" w:eastAsia="Times New Roman" w:hAnsi="Times New Roman" w:cs="Times New Roman"/>
          <w:sz w:val="24"/>
          <w:lang w:eastAsia="en-GB"/>
        </w:rPr>
        <w:instrText xml:space="preserve"> INCLUDEPICTURE "https://media.discordapp.net/attachments/959561536421109782/1018120040417083442/unknown.png" \* MERGEFORMATINET </w:instrText>
      </w:r>
      <w:r w:rsidRPr="00F602F1">
        <w:rPr>
          <w:rFonts w:ascii="Times New Roman" w:eastAsia="Times New Roman" w:hAnsi="Times New Roman" w:cs="Times New Roman"/>
          <w:sz w:val="24"/>
          <w:lang w:eastAsia="en-GB"/>
        </w:rPr>
        <w:fldChar w:fldCharType="separate"/>
      </w:r>
      <w:r w:rsidRPr="00F602F1">
        <w:rPr>
          <w:rFonts w:ascii="Times New Roman" w:eastAsia="Times New Roman" w:hAnsi="Times New Roman" w:cs="Times New Roman"/>
          <w:noProof/>
          <w:sz w:val="24"/>
          <w:lang w:eastAsia="en-GB"/>
        </w:rPr>
        <w:drawing>
          <wp:inline distT="0" distB="0" distL="0" distR="0" wp14:anchorId="68946C45" wp14:editId="1E2C325A">
            <wp:extent cx="5731510" cy="2862580"/>
            <wp:effectExtent l="0" t="0" r="0" b="0"/>
            <wp:docPr id="31" name="Picture 3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ag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02F1">
        <w:rPr>
          <w:rFonts w:ascii="Times New Roman" w:eastAsia="Times New Roman" w:hAnsi="Times New Roman" w:cs="Times New Roman"/>
          <w:sz w:val="24"/>
          <w:lang w:eastAsia="en-GB"/>
        </w:rPr>
        <w:fldChar w:fldCharType="end"/>
      </w:r>
    </w:p>
    <w:p w14:paraId="210A9392" w14:textId="62618398" w:rsidR="00F602F1" w:rsidRPr="00F602F1" w:rsidRDefault="00F602F1" w:rsidP="00F602F1">
      <w:pPr>
        <w:pStyle w:val="Legenda"/>
        <w:rPr>
          <w:rFonts w:ascii="Times New Roman" w:eastAsia="Times New Roman" w:hAnsi="Times New Roman" w:cs="Times New Roman"/>
          <w:sz w:val="24"/>
          <w:lang w:eastAsia="en-GB"/>
        </w:rPr>
      </w:pPr>
      <w:bookmarkStart w:id="50" w:name="_Toc1138130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25</w:t>
      </w:r>
      <w:r>
        <w:fldChar w:fldCharType="end"/>
      </w:r>
      <w:r>
        <w:t>: Vista do Artista.</w:t>
      </w:r>
      <w:bookmarkEnd w:id="50"/>
    </w:p>
    <w:p w14:paraId="2606B6DD" w14:textId="1C809589" w:rsidR="00F602F1" w:rsidRDefault="00F602F1" w:rsidP="00F602F1">
      <w:pPr>
        <w:rPr>
          <w:lang w:eastAsia="en-GB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6"/>
        <w:gridCol w:w="8010"/>
      </w:tblGrid>
      <w:tr w:rsidR="003A1C6B" w14:paraId="10142FD6" w14:textId="77777777" w:rsidTr="003A1C6B">
        <w:tc>
          <w:tcPr>
            <w:tcW w:w="1004" w:type="dxa"/>
            <w:vAlign w:val="center"/>
          </w:tcPr>
          <w:p w14:paraId="5AAE696B" w14:textId="7CC64280" w:rsidR="003A1C6B" w:rsidRDefault="003A1C6B" w:rsidP="003A1C6B">
            <w:pPr>
              <w:ind w:firstLine="0"/>
              <w:jc w:val="center"/>
              <w:rPr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053D6AB1" wp14:editId="0872DE3F">
                      <wp:simplePos x="0" y="0"/>
                      <wp:positionH relativeFrom="column">
                        <wp:posOffset>563245</wp:posOffset>
                      </wp:positionH>
                      <wp:positionV relativeFrom="paragraph">
                        <wp:posOffset>115570</wp:posOffset>
                      </wp:positionV>
                      <wp:extent cx="826770" cy="147955"/>
                      <wp:effectExtent l="0" t="0" r="49530" b="55245"/>
                      <wp:wrapNone/>
                      <wp:docPr id="35" name="Straight Arrow Connector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26770" cy="14795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F5EA87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5" o:spid="_x0000_s1026" type="#_x0000_t32" style="position:absolute;margin-left:44.35pt;margin-top:9.1pt;width:65.1pt;height:11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Pr="003A1C6B">
              <w:rPr>
                <w:rFonts w:ascii="Times New Roman" w:eastAsia="Times New Roman" w:hAnsi="Times New Roman" w:cs="Times New Roman"/>
                <w:sz w:val="24"/>
                <w:lang w:eastAsia="en-GB"/>
              </w:rPr>
              <w:fldChar w:fldCharType="begin"/>
            </w:r>
            <w:r w:rsidRPr="003A1C6B">
              <w:rPr>
                <w:rFonts w:ascii="Times New Roman" w:eastAsia="Times New Roman" w:hAnsi="Times New Roman" w:cs="Times New Roman"/>
                <w:sz w:val="24"/>
                <w:lang w:eastAsia="en-GB"/>
              </w:rPr>
              <w:instrText xml:space="preserve"> INCLUDEPICTURE "https://media.discordapp.net/attachments/959561536421109782/1018124641233023016/unknown.png" \* MERGEFORMATINET </w:instrText>
            </w:r>
            <w:r w:rsidRPr="003A1C6B">
              <w:rPr>
                <w:rFonts w:ascii="Times New Roman" w:eastAsia="Times New Roman" w:hAnsi="Times New Roman" w:cs="Times New Roman"/>
                <w:sz w:val="24"/>
                <w:lang w:eastAsia="en-GB"/>
              </w:rPr>
              <w:fldChar w:fldCharType="separate"/>
            </w:r>
            <w:r w:rsidRPr="003A1C6B">
              <w:rPr>
                <w:rFonts w:ascii="Times New Roman" w:eastAsia="Times New Roman" w:hAnsi="Times New Roman" w:cs="Times New Roman"/>
                <w:noProof/>
                <w:sz w:val="24"/>
                <w:lang w:eastAsia="en-GB"/>
              </w:rPr>
              <w:drawing>
                <wp:inline distT="0" distB="0" distL="0" distR="0" wp14:anchorId="426B1381" wp14:editId="486098A1">
                  <wp:extent cx="503555" cy="621854"/>
                  <wp:effectExtent l="0" t="0" r="4445" b="635"/>
                  <wp:docPr id="32" name="Picture 3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Im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290" t="9863" r="39915" b="68391"/>
                          <a:stretch/>
                        </pic:blipFill>
                        <pic:spPr bwMode="auto">
                          <a:xfrm>
                            <a:off x="0" y="0"/>
                            <a:ext cx="504058" cy="62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A1C6B">
              <w:rPr>
                <w:rFonts w:ascii="Times New Roman" w:eastAsia="Times New Roman" w:hAnsi="Times New Roman" w:cs="Times New Roman"/>
                <w:sz w:val="24"/>
                <w:lang w:eastAsia="en-GB"/>
              </w:rPr>
              <w:fldChar w:fldCharType="end"/>
            </w:r>
          </w:p>
        </w:tc>
        <w:tc>
          <w:tcPr>
            <w:tcW w:w="8012" w:type="dxa"/>
            <w:vAlign w:val="center"/>
          </w:tcPr>
          <w:p w14:paraId="700F253B" w14:textId="5CF2264E" w:rsidR="003A1C6B" w:rsidRPr="003A1C6B" w:rsidRDefault="003A1C6B" w:rsidP="003A1C6B">
            <w:pPr>
              <w:spacing w:line="240" w:lineRule="auto"/>
              <w:ind w:firstLine="0"/>
              <w:jc w:val="right"/>
              <w:rPr>
                <w:rFonts w:ascii="Times New Roman" w:hAnsi="Times New Roman"/>
                <w:sz w:val="24"/>
                <w:lang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lang w:eastAsia="en-GB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B7DCCFD" wp14:editId="21195AB5">
                      <wp:simplePos x="0" y="0"/>
                      <wp:positionH relativeFrom="column">
                        <wp:posOffset>-351155</wp:posOffset>
                      </wp:positionH>
                      <wp:positionV relativeFrom="paragraph">
                        <wp:posOffset>1609090</wp:posOffset>
                      </wp:positionV>
                      <wp:extent cx="572770" cy="1595120"/>
                      <wp:effectExtent l="0" t="0" r="36830" b="30480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72770" cy="15951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2B6533" id="Straight Arrow Connector 36" o:spid="_x0000_s1026" type="#_x0000_t32" style="position:absolute;margin-left:-27.65pt;margin-top:126.7pt;width:45.1pt;height:125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fldChar w:fldCharType="begin"/>
            </w:r>
            <w:r>
              <w:instrText xml:space="preserve"> INCLUDEPICTURE "https://media.discordapp.net/attachments/959561536421109782/1018120477178339379/unknown.png"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A3382B8" wp14:editId="068FD990">
                  <wp:extent cx="4397375" cy="2480313"/>
                  <wp:effectExtent l="0" t="0" r="0" b="0"/>
                  <wp:docPr id="33" name="Picture 33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Im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82" t="3069" r="11371" b="9969"/>
                          <a:stretch/>
                        </pic:blipFill>
                        <pic:spPr bwMode="auto">
                          <a:xfrm>
                            <a:off x="0" y="0"/>
                            <a:ext cx="4398767" cy="2481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3A1C6B" w14:paraId="64F4D818" w14:textId="77777777" w:rsidTr="003A1C6B">
        <w:tc>
          <w:tcPr>
            <w:tcW w:w="1004" w:type="dxa"/>
            <w:vAlign w:val="center"/>
          </w:tcPr>
          <w:p w14:paraId="5D911472" w14:textId="77777777" w:rsidR="003A1C6B" w:rsidRPr="003A1C6B" w:rsidRDefault="003A1C6B" w:rsidP="003A1C6B">
            <w:pPr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lang w:eastAsia="en-GB"/>
              </w:rPr>
            </w:pPr>
          </w:p>
        </w:tc>
        <w:tc>
          <w:tcPr>
            <w:tcW w:w="8012" w:type="dxa"/>
            <w:vAlign w:val="center"/>
          </w:tcPr>
          <w:p w14:paraId="21CA3235" w14:textId="579A1658" w:rsidR="003A1C6B" w:rsidRPr="003A1C6B" w:rsidRDefault="003A1C6B" w:rsidP="003A1C6B">
            <w:pPr>
              <w:keepNext/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lang/>
              </w:rPr>
            </w:pPr>
            <w:r>
              <w:fldChar w:fldCharType="begin"/>
            </w:r>
            <w:r>
              <w:instrText xml:space="preserve"> INCLUDEPICTURE "https://media.discordapp.net/attachments/959561536421109782/1018120717734264913/unknown.png"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4F84749" wp14:editId="32C9E51F">
                  <wp:extent cx="4922196" cy="2597137"/>
                  <wp:effectExtent l="0" t="0" r="0" b="0"/>
                  <wp:docPr id="34" name="Picture 34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Im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42" r="2572" b="9104"/>
                          <a:stretch/>
                        </pic:blipFill>
                        <pic:spPr bwMode="auto">
                          <a:xfrm>
                            <a:off x="0" y="0"/>
                            <a:ext cx="4922578" cy="2597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</w:tbl>
    <w:p w14:paraId="42B73D17" w14:textId="70B9D191" w:rsidR="000257A3" w:rsidRDefault="003A1C6B" w:rsidP="003A1C6B">
      <w:pPr>
        <w:pStyle w:val="Legenda"/>
      </w:pPr>
      <w:bookmarkStart w:id="51" w:name="_Toc1138130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0E70">
        <w:rPr>
          <w:noProof/>
        </w:rPr>
        <w:t>26</w:t>
      </w:r>
      <w:r>
        <w:fldChar w:fldCharType="end"/>
      </w:r>
      <w:r>
        <w:t xml:space="preserve">: Controlos </w:t>
      </w:r>
      <w:r w:rsidR="006050AF">
        <w:t xml:space="preserve">para </w:t>
      </w:r>
      <w:r>
        <w:t xml:space="preserve">Remover Canções e Consultar o </w:t>
      </w:r>
      <w:proofErr w:type="spellStart"/>
      <w:r>
        <w:t>Spotify</w:t>
      </w:r>
      <w:proofErr w:type="spellEnd"/>
      <w:r>
        <w:t>.</w:t>
      </w:r>
      <w:bookmarkEnd w:id="51"/>
    </w:p>
    <w:p w14:paraId="7ECF09A2" w14:textId="33E9B8FC" w:rsidR="003A1C6B" w:rsidRDefault="003A1C6B" w:rsidP="003A1C6B"/>
    <w:p w14:paraId="286A6ECB" w14:textId="16293405" w:rsidR="003A1C6B" w:rsidRDefault="003A1C6B" w:rsidP="003A1C6B"/>
    <w:p w14:paraId="45BD683A" w14:textId="0E544CB2" w:rsidR="003A1C6B" w:rsidRDefault="003A1C6B" w:rsidP="003A1C6B"/>
    <w:p w14:paraId="530EF10D" w14:textId="7F4255E3" w:rsidR="003A1C6B" w:rsidRDefault="003A1C6B">
      <w:pPr>
        <w:spacing w:line="240" w:lineRule="auto"/>
        <w:ind w:firstLine="0"/>
        <w:jc w:val="left"/>
      </w:pPr>
      <w:r>
        <w:br w:type="page"/>
      </w:r>
    </w:p>
    <w:p w14:paraId="2EE5E153" w14:textId="2B8F58A4" w:rsidR="003A1C6B" w:rsidRDefault="0026639A" w:rsidP="003A1C6B">
      <w:pPr>
        <w:pStyle w:val="Ttulo1"/>
      </w:pPr>
      <w:bookmarkStart w:id="52" w:name="_Toc113812968"/>
      <w:r>
        <w:lastRenderedPageBreak/>
        <w:t>Implementações Complementares</w:t>
      </w:r>
      <w:bookmarkEnd w:id="52"/>
    </w:p>
    <w:p w14:paraId="0068D340" w14:textId="7DFA6986" w:rsidR="0026639A" w:rsidRDefault="007906CF" w:rsidP="007906CF">
      <w:pPr>
        <w:pStyle w:val="Ttulo2"/>
      </w:pPr>
      <w:bookmarkStart w:id="53" w:name="_Toc113812969"/>
      <w:r>
        <w:t xml:space="preserve">Web </w:t>
      </w:r>
      <w:proofErr w:type="spellStart"/>
      <w:r>
        <w:t>Service</w:t>
      </w:r>
      <w:proofErr w:type="spellEnd"/>
      <w:r>
        <w:t xml:space="preserve"> – </w:t>
      </w:r>
      <w:proofErr w:type="spellStart"/>
      <w:r>
        <w:t>Spotify</w:t>
      </w:r>
      <w:bookmarkEnd w:id="53"/>
      <w:proofErr w:type="spellEnd"/>
    </w:p>
    <w:p w14:paraId="27539096" w14:textId="5FB59AD2" w:rsidR="007906CF" w:rsidRDefault="00F01C3B" w:rsidP="007906CF">
      <w:r>
        <w:t xml:space="preserve">No âmbito de complementar as funcionalidades do Administrador, foi utilizado um </w:t>
      </w:r>
      <w:r w:rsidRPr="00F01C3B">
        <w:rPr>
          <w:i/>
          <w:iCs/>
        </w:rPr>
        <w:t xml:space="preserve">web </w:t>
      </w:r>
      <w:proofErr w:type="spellStart"/>
      <w:r w:rsidRPr="00F01C3B">
        <w:rPr>
          <w:i/>
          <w:iCs/>
        </w:rPr>
        <w:t>service</w:t>
      </w:r>
      <w:proofErr w:type="spellEnd"/>
      <w:r>
        <w:t xml:space="preserve">, que permite aceder à API do </w:t>
      </w:r>
      <w:proofErr w:type="spellStart"/>
      <w:r>
        <w:t>Spotify</w:t>
      </w:r>
      <w:proofErr w:type="spellEnd"/>
      <w:r>
        <w:t xml:space="preserve">, para poder pesquisar músicas. Esta funcionalidade foi incluída com o objetivo de permitir ao administrador verificar novos conteúdos existentes na plataforma do </w:t>
      </w:r>
      <w:proofErr w:type="spellStart"/>
      <w:r>
        <w:t>Spotify</w:t>
      </w:r>
      <w:proofErr w:type="spellEnd"/>
      <w:r>
        <w:t xml:space="preserve"> para poder eventualmente adicionar à sua própria plataforma.</w:t>
      </w:r>
    </w:p>
    <w:p w14:paraId="5501616D" w14:textId="33DD1C0E" w:rsidR="00220F9E" w:rsidRDefault="00220F9E" w:rsidP="007906CF">
      <w:r>
        <w:t xml:space="preserve">Esta API vai buscar os top </w:t>
      </w:r>
      <w:proofErr w:type="spellStart"/>
      <w:r>
        <w:t>items</w:t>
      </w:r>
      <w:proofErr w:type="spellEnd"/>
      <w:r>
        <w:t xml:space="preserve"> da conta de </w:t>
      </w:r>
      <w:proofErr w:type="spellStart"/>
      <w:r>
        <w:t>Spotify</w:t>
      </w:r>
      <w:proofErr w:type="spellEnd"/>
      <w:r>
        <w:t xml:space="preserve"> autenticada – neste exemplo, a conta do administrador.</w:t>
      </w:r>
    </w:p>
    <w:p w14:paraId="448A0CCB" w14:textId="43A702C0" w:rsidR="007067AF" w:rsidRDefault="00A02D3F" w:rsidP="00A02D3F">
      <w:pPr>
        <w:pStyle w:val="Ttulo2"/>
      </w:pPr>
      <w:bookmarkStart w:id="54" w:name="_Toc113812970"/>
      <w:proofErr w:type="spellStart"/>
      <w:r>
        <w:t>JQuery</w:t>
      </w:r>
      <w:bookmarkEnd w:id="54"/>
      <w:proofErr w:type="spellEnd"/>
    </w:p>
    <w:p w14:paraId="792149DA" w14:textId="096E5475" w:rsidR="00A02D3F" w:rsidRDefault="00A02D3F" w:rsidP="00A02D3F">
      <w:r>
        <w:t>Um dos objetivos desta implementação era a utilização de bibliotecas externas como recurso.</w:t>
      </w:r>
    </w:p>
    <w:p w14:paraId="68AAD57B" w14:textId="0026F464" w:rsidR="00A02D3F" w:rsidRPr="00A02D3F" w:rsidRDefault="00A02D3F" w:rsidP="00A02D3F">
      <w:r>
        <w:t xml:space="preserve">Como tal, procedemos à utilização de </w:t>
      </w:r>
      <w:proofErr w:type="spellStart"/>
      <w:r>
        <w:t>JQuery</w:t>
      </w:r>
      <w:proofErr w:type="spellEnd"/>
      <w:r>
        <w:t>, que permitia executar funcionalidades mais robustas no nosso CMS, tais como, por exemplo, a mudança dinâmica da estilização do CMS.</w:t>
      </w:r>
    </w:p>
    <w:p w14:paraId="73033261" w14:textId="77777777" w:rsidR="00F01C3B" w:rsidRDefault="00F01C3B" w:rsidP="007906CF"/>
    <w:p w14:paraId="496A2C1C" w14:textId="77451549" w:rsidR="007906CF" w:rsidRDefault="007906CF" w:rsidP="007906CF"/>
    <w:p w14:paraId="304E8A15" w14:textId="77777777" w:rsidR="007906CF" w:rsidRPr="007906CF" w:rsidRDefault="007906CF" w:rsidP="007906CF"/>
    <w:p w14:paraId="45EEBD25" w14:textId="53650794" w:rsidR="0026639A" w:rsidRDefault="0026639A" w:rsidP="0026639A"/>
    <w:p w14:paraId="65E0A9D5" w14:textId="76E02DE3" w:rsidR="0026639A" w:rsidRDefault="0026639A">
      <w:pPr>
        <w:spacing w:line="240" w:lineRule="auto"/>
        <w:ind w:firstLine="0"/>
        <w:jc w:val="left"/>
      </w:pPr>
      <w:r>
        <w:br w:type="page"/>
      </w:r>
    </w:p>
    <w:p w14:paraId="4344AD41" w14:textId="77777777" w:rsidR="0026639A" w:rsidRDefault="0026639A" w:rsidP="0026639A">
      <w:pPr>
        <w:pStyle w:val="Ttulo1"/>
      </w:pPr>
    </w:p>
    <w:p w14:paraId="654D9935" w14:textId="77777777" w:rsidR="0026639A" w:rsidRDefault="0026639A">
      <w:pPr>
        <w:spacing w:line="240" w:lineRule="auto"/>
        <w:ind w:firstLine="0"/>
        <w:jc w:val="left"/>
        <w:rPr>
          <w:rFonts w:eastAsiaTheme="majorEastAsia" w:cstheme="majorBidi"/>
          <w:color w:val="000000" w:themeColor="text1"/>
          <w:sz w:val="36"/>
          <w:szCs w:val="32"/>
        </w:rPr>
      </w:pPr>
      <w:r>
        <w:br w:type="page"/>
      </w:r>
    </w:p>
    <w:p w14:paraId="114D51AF" w14:textId="7864C540" w:rsidR="0026639A" w:rsidRDefault="00906481" w:rsidP="0026639A">
      <w:pPr>
        <w:pStyle w:val="Ttulo1"/>
      </w:pPr>
      <w:bookmarkStart w:id="55" w:name="_Toc113812971"/>
      <w:r>
        <w:lastRenderedPageBreak/>
        <w:t>Observações</w:t>
      </w:r>
      <w:bookmarkEnd w:id="55"/>
    </w:p>
    <w:p w14:paraId="03AABE7F" w14:textId="39115BE0" w:rsidR="0026639A" w:rsidRDefault="00662A58" w:rsidP="0026639A">
      <w:r>
        <w:t>Nesta secção vamos abordar algumas</w:t>
      </w:r>
      <w:r w:rsidR="0026639A">
        <w:t xml:space="preserve"> observações, nomeadamente a implementações que ainda necessitam de configuração.</w:t>
      </w:r>
    </w:p>
    <w:p w14:paraId="1CE97803" w14:textId="0EFE72AB" w:rsidR="0026639A" w:rsidRDefault="00906481" w:rsidP="0026639A">
      <w:pPr>
        <w:pStyle w:val="Ttulo2"/>
      </w:pPr>
      <w:bookmarkStart w:id="56" w:name="_Toc113812972"/>
      <w:r>
        <w:t>Validação do Registo por parte do Utilizador</w:t>
      </w:r>
      <w:bookmarkEnd w:id="56"/>
    </w:p>
    <w:p w14:paraId="294C1250" w14:textId="24DF7504" w:rsidR="00906481" w:rsidRDefault="00F1284A" w:rsidP="00906481">
      <w:r>
        <w:t>Existe um sistema de validação implementado onde o utilizador deve confirmar o registo através de email. No entanto, o sistema de envio de email encontra-se com erros, e não está funcional.</w:t>
      </w:r>
    </w:p>
    <w:p w14:paraId="536A9EA2" w14:textId="3B217408" w:rsidR="00906481" w:rsidRDefault="00906481" w:rsidP="00906481">
      <w:pPr>
        <w:pStyle w:val="Ttulo2"/>
      </w:pPr>
      <w:bookmarkStart w:id="57" w:name="_Toc113812973"/>
      <w:r>
        <w:t>Adição de Conteúdos Dinamicamente</w:t>
      </w:r>
      <w:bookmarkEnd w:id="57"/>
    </w:p>
    <w:p w14:paraId="649E91C7" w14:textId="0AD974CC" w:rsidR="00906481" w:rsidRDefault="00F1284A" w:rsidP="00906481">
      <w:r>
        <w:t>Um dos passos importantes de um CMS é a dinamização da criação de conteúdos, mas de momento o nosso sistema de adição de novos áudios ainda não se encontra correto.</w:t>
      </w:r>
    </w:p>
    <w:p w14:paraId="24F77A54" w14:textId="109194A7" w:rsidR="00906481" w:rsidRDefault="006A3FD6" w:rsidP="006A3FD6">
      <w:pPr>
        <w:pStyle w:val="Ttulo2"/>
      </w:pPr>
      <w:bookmarkStart w:id="58" w:name="_Toc113812974"/>
      <w:r>
        <w:t>Guardar Informação do Tema na Sessão</w:t>
      </w:r>
      <w:bookmarkEnd w:id="58"/>
    </w:p>
    <w:p w14:paraId="3C008484" w14:textId="7A31E5B8" w:rsidR="006A3FD6" w:rsidRDefault="00F1284A" w:rsidP="006A3FD6">
      <w:r>
        <w:t xml:space="preserve">Foi implementado um sistema de alteração do tema do CMS – </w:t>
      </w:r>
      <w:r w:rsidRPr="00A13590">
        <w:rPr>
          <w:i/>
          <w:iCs/>
        </w:rPr>
        <w:t>light</w:t>
      </w:r>
      <w:r>
        <w:t xml:space="preserve"> e </w:t>
      </w:r>
      <w:proofErr w:type="spellStart"/>
      <w:r w:rsidRPr="00A13590">
        <w:rPr>
          <w:i/>
          <w:iCs/>
        </w:rPr>
        <w:t>dark</w:t>
      </w:r>
      <w:proofErr w:type="spellEnd"/>
      <w:r>
        <w:t xml:space="preserve">. No entanto, ainda existe alguns erros de configuração, nomeadamente no passo de </w:t>
      </w:r>
      <w:r w:rsidR="00A13590">
        <w:t xml:space="preserve">guardar informação na sessão sobre o tema aplicado, pelo que reverte após se fazer </w:t>
      </w:r>
      <w:proofErr w:type="spellStart"/>
      <w:r w:rsidR="00A13590" w:rsidRPr="00A13590">
        <w:rPr>
          <w:i/>
          <w:iCs/>
        </w:rPr>
        <w:t>refresh</w:t>
      </w:r>
      <w:proofErr w:type="spellEnd"/>
      <w:r w:rsidR="00A13590">
        <w:t xml:space="preserve"> da página.</w:t>
      </w:r>
    </w:p>
    <w:p w14:paraId="554AC234" w14:textId="77777777" w:rsidR="006A3FD6" w:rsidRPr="006A3FD6" w:rsidRDefault="006A3FD6" w:rsidP="006A3FD6"/>
    <w:p w14:paraId="334FC745" w14:textId="169C6D72" w:rsidR="00662A58" w:rsidRDefault="00662A58">
      <w:pPr>
        <w:spacing w:line="240" w:lineRule="auto"/>
        <w:ind w:firstLine="0"/>
        <w:jc w:val="left"/>
      </w:pPr>
      <w:r>
        <w:br w:type="page"/>
      </w:r>
    </w:p>
    <w:p w14:paraId="60F5E8D4" w14:textId="77777777" w:rsidR="005105CC" w:rsidRDefault="005105CC" w:rsidP="00662A58">
      <w:pPr>
        <w:pStyle w:val="Ttulo1"/>
      </w:pPr>
    </w:p>
    <w:p w14:paraId="5F26B1BF" w14:textId="77777777" w:rsidR="005105CC" w:rsidRDefault="005105CC">
      <w:pPr>
        <w:spacing w:line="240" w:lineRule="auto"/>
        <w:ind w:firstLine="0"/>
        <w:jc w:val="left"/>
        <w:rPr>
          <w:rFonts w:eastAsiaTheme="majorEastAsia" w:cstheme="majorBidi"/>
          <w:color w:val="000000" w:themeColor="text1"/>
          <w:sz w:val="36"/>
          <w:szCs w:val="32"/>
        </w:rPr>
      </w:pPr>
      <w:r>
        <w:br w:type="page"/>
      </w:r>
    </w:p>
    <w:p w14:paraId="0A1F7DEB" w14:textId="54F1E68E" w:rsidR="00662A58" w:rsidRDefault="00662A58" w:rsidP="00662A58">
      <w:pPr>
        <w:pStyle w:val="Ttulo1"/>
      </w:pPr>
      <w:bookmarkStart w:id="59" w:name="_Toc113812975"/>
      <w:r>
        <w:lastRenderedPageBreak/>
        <w:t>Implementações Futuras</w:t>
      </w:r>
      <w:bookmarkEnd w:id="59"/>
    </w:p>
    <w:p w14:paraId="46D5CB12" w14:textId="27A8F4C2" w:rsidR="00906481" w:rsidRDefault="00662A58" w:rsidP="00906481">
      <w:r>
        <w:t>Gostaríamos agora de salientar</w:t>
      </w:r>
      <w:r w:rsidR="00906481">
        <w:t xml:space="preserve"> implementações para uma futura evolução do projeto.</w:t>
      </w:r>
    </w:p>
    <w:p w14:paraId="410D4639" w14:textId="50749022" w:rsidR="00906481" w:rsidRDefault="00906481" w:rsidP="00906481">
      <w:pPr>
        <w:pStyle w:val="Ttulo2"/>
      </w:pPr>
      <w:bookmarkStart w:id="60" w:name="_Toc113812976"/>
      <w:r>
        <w:t>Alteração da Imagem de Utilizador</w:t>
      </w:r>
      <w:bookmarkEnd w:id="60"/>
    </w:p>
    <w:p w14:paraId="47B4D1BD" w14:textId="19645C72" w:rsidR="00906481" w:rsidRDefault="00A13590" w:rsidP="00906481">
      <w:r>
        <w:t>A personalização é uma parte importante de qualquer sistema de partilha de conteúdos por parte dos utilizadores, pois ajuda a diferenciar cada um deles. Como tal, pretende-se a implementação da mecânica de alteração da imagem de utilizador, com recurso a interface gráfica.</w:t>
      </w:r>
    </w:p>
    <w:p w14:paraId="52FFDD06" w14:textId="547E7483" w:rsidR="00906481" w:rsidRDefault="006A3FD6" w:rsidP="00906481">
      <w:pPr>
        <w:pStyle w:val="Ttulo2"/>
      </w:pPr>
      <w:bookmarkStart w:id="61" w:name="_Toc113812977"/>
      <w:r>
        <w:t>Adição de Conteúdos por Parte do Utilizador</w:t>
      </w:r>
      <w:bookmarkEnd w:id="61"/>
    </w:p>
    <w:p w14:paraId="12489C0F" w14:textId="647DB692" w:rsidR="006A3FD6" w:rsidRDefault="00A13590" w:rsidP="006A3FD6">
      <w:r>
        <w:t>De momento o sistema implementado não permite aos utilizadores criarem diretamente os seus próprios conteúdos – os seus próprios áudios para adicionar à base de dados. Por motivos de criar um CMS similar a outros já existentes, não considerámos esta implementação prioritária. No entanto, no conceito da disciplina, será algo importante a ter em conta, pelo que se pretende que seja uma implementação futura.</w:t>
      </w:r>
    </w:p>
    <w:p w14:paraId="0C80E605" w14:textId="31EEAA9B" w:rsidR="006A3FD6" w:rsidRDefault="00096C75" w:rsidP="006A3FD6">
      <w:pPr>
        <w:pStyle w:val="Ttulo2"/>
      </w:pPr>
      <w:bookmarkStart w:id="62" w:name="_Toc113812978"/>
      <w:r>
        <w:t>Listas de Reprodução Públicas</w:t>
      </w:r>
      <w:bookmarkEnd w:id="62"/>
    </w:p>
    <w:p w14:paraId="2C13CB6F" w14:textId="00399785" w:rsidR="00096C75" w:rsidRDefault="00A13590" w:rsidP="00096C75">
      <w:r>
        <w:t xml:space="preserve">As listas de reprodução de cada utilizador </w:t>
      </w:r>
      <w:r w:rsidR="00C10BC7">
        <w:t>são privadas, isto porque no conceito inicial do projeto fazia sentido serem conteúdo direcionado à personalização direta de cada utilizador. No entanto, achámos que, numa futura melhoria do sistema, fazia sentido dar a capacidade de cada utilizador poder partilhar as suas listas com outros utilizadores, onde poderemos incluir a sua procura no mecanismo de pesquisa já implementado.</w:t>
      </w:r>
    </w:p>
    <w:p w14:paraId="641ED094" w14:textId="05F1528B" w:rsidR="00662A58" w:rsidRDefault="00662A58" w:rsidP="00096C75"/>
    <w:p w14:paraId="15F8618F" w14:textId="74C3743A" w:rsidR="00662A58" w:rsidRDefault="00662A58">
      <w:pPr>
        <w:spacing w:line="240" w:lineRule="auto"/>
        <w:ind w:firstLine="0"/>
        <w:jc w:val="left"/>
      </w:pPr>
      <w:r>
        <w:br w:type="page"/>
      </w:r>
    </w:p>
    <w:p w14:paraId="78919510" w14:textId="77777777" w:rsidR="005105CC" w:rsidRDefault="005105CC" w:rsidP="00662A58">
      <w:pPr>
        <w:pStyle w:val="Ttulo1"/>
      </w:pPr>
    </w:p>
    <w:p w14:paraId="09187634" w14:textId="77777777" w:rsidR="005105CC" w:rsidRDefault="005105CC">
      <w:pPr>
        <w:spacing w:line="240" w:lineRule="auto"/>
        <w:ind w:firstLine="0"/>
        <w:jc w:val="left"/>
        <w:rPr>
          <w:rFonts w:eastAsiaTheme="majorEastAsia" w:cstheme="majorBidi"/>
          <w:color w:val="000000" w:themeColor="text1"/>
          <w:sz w:val="36"/>
          <w:szCs w:val="32"/>
        </w:rPr>
      </w:pPr>
      <w:r>
        <w:br w:type="page"/>
      </w:r>
    </w:p>
    <w:p w14:paraId="094EC7A4" w14:textId="04108705" w:rsidR="00662A58" w:rsidRDefault="00662A58" w:rsidP="00662A58">
      <w:pPr>
        <w:pStyle w:val="Ttulo1"/>
      </w:pPr>
      <w:bookmarkStart w:id="63" w:name="_Toc113812979"/>
      <w:r>
        <w:lastRenderedPageBreak/>
        <w:t>Conclusão</w:t>
      </w:r>
      <w:bookmarkEnd w:id="63"/>
    </w:p>
    <w:p w14:paraId="4996CBAA" w14:textId="417CCDAE" w:rsidR="00662A58" w:rsidRDefault="00662A58" w:rsidP="00662A58">
      <w:r>
        <w:t>Durante o desenvolvimento deste projeto foi possível explorar vários conceitos relevantes à disciplina de Sistemas de Multimédia para a Internet. Alguns dos temas abordados que se refletem na elaboração deste projeto:</w:t>
      </w:r>
    </w:p>
    <w:p w14:paraId="46660A15" w14:textId="03CC5F20" w:rsidR="008F0ED2" w:rsidRDefault="008F0ED2" w:rsidP="00662A58">
      <w:pPr>
        <w:pStyle w:val="PargrafodaLista"/>
        <w:numPr>
          <w:ilvl w:val="0"/>
          <w:numId w:val="7"/>
        </w:numPr>
      </w:pPr>
      <w:r>
        <w:t>Configuração Inicial da Base de Dados;</w:t>
      </w:r>
    </w:p>
    <w:p w14:paraId="6BEB769B" w14:textId="0F04CE2B" w:rsidR="00662A58" w:rsidRDefault="00662A58" w:rsidP="00662A58">
      <w:pPr>
        <w:pStyle w:val="PargrafodaLista"/>
        <w:numPr>
          <w:ilvl w:val="0"/>
          <w:numId w:val="7"/>
        </w:numPr>
      </w:pPr>
      <w:r>
        <w:t>Registo e Criação de Sessão de Utilizador;</w:t>
      </w:r>
    </w:p>
    <w:p w14:paraId="51915999" w14:textId="6831DBE3" w:rsidR="00662A58" w:rsidRDefault="00662A58" w:rsidP="00662A58">
      <w:pPr>
        <w:pStyle w:val="PargrafodaLista"/>
        <w:numPr>
          <w:ilvl w:val="0"/>
          <w:numId w:val="7"/>
        </w:numPr>
      </w:pPr>
      <w:r>
        <w:t>Implementação de CAPTCHA no Registo;</w:t>
      </w:r>
    </w:p>
    <w:p w14:paraId="418547D4" w14:textId="652CB179" w:rsidR="00662A58" w:rsidRDefault="008F0ED2" w:rsidP="00662A58">
      <w:pPr>
        <w:pStyle w:val="PargrafodaLista"/>
        <w:numPr>
          <w:ilvl w:val="0"/>
          <w:numId w:val="7"/>
        </w:numPr>
      </w:pPr>
      <w:r>
        <w:t>Autenticação e Permissões de Utilizadores;</w:t>
      </w:r>
    </w:p>
    <w:p w14:paraId="7EA159F3" w14:textId="3F4F768B" w:rsidR="008F0ED2" w:rsidRDefault="008F0ED2" w:rsidP="00662A58">
      <w:pPr>
        <w:pStyle w:val="PargrafodaLista"/>
        <w:numPr>
          <w:ilvl w:val="0"/>
          <w:numId w:val="7"/>
        </w:numPr>
      </w:pPr>
      <w:r>
        <w:t xml:space="preserve">Utilização de Web </w:t>
      </w:r>
      <w:proofErr w:type="spellStart"/>
      <w:r>
        <w:t>Services</w:t>
      </w:r>
      <w:proofErr w:type="spellEnd"/>
      <w:r w:rsidR="00B129C7">
        <w:t>.</w:t>
      </w:r>
    </w:p>
    <w:p w14:paraId="64464F68" w14:textId="71D2DC9C" w:rsidR="008F0ED2" w:rsidRDefault="007906CF" w:rsidP="007906CF">
      <w:r>
        <w:t>O grupo tem noção da complexidade que um CMS envolve no que toca à sua implementação, manutenção e proteção. Não deve ser implementado de forma elementar, porque trabalha com a informação dos seus utilizadores para dinamizar o controlo dos mesmos sobre os seus próprios conteúdos.</w:t>
      </w:r>
    </w:p>
    <w:p w14:paraId="4166502C" w14:textId="09B8EEF6" w:rsidR="007906CF" w:rsidRDefault="007906CF" w:rsidP="007906CF">
      <w:r>
        <w:t xml:space="preserve">O grupo acredita ter tido a capacidade de demonstrar conhecimento técnico na execução deste projeto. Apesar de algumas das implementações necessitarem </w:t>
      </w:r>
      <w:r w:rsidR="00F92212">
        <w:t>aprofundamento ou melhorias, trata-se de um CMS funcional e intuitivo.</w:t>
      </w:r>
    </w:p>
    <w:p w14:paraId="16B4183B" w14:textId="56E33949" w:rsidR="00FE1926" w:rsidRDefault="00FE1926" w:rsidP="007906CF"/>
    <w:p w14:paraId="661996A9" w14:textId="7EB5B5DF" w:rsidR="008961FC" w:rsidRDefault="008961FC">
      <w:pPr>
        <w:spacing w:line="240" w:lineRule="auto"/>
        <w:ind w:firstLine="0"/>
        <w:jc w:val="left"/>
      </w:pPr>
      <w:r>
        <w:br w:type="page"/>
      </w:r>
    </w:p>
    <w:p w14:paraId="6F392ADF" w14:textId="77777777" w:rsidR="005105CC" w:rsidRDefault="005105CC" w:rsidP="008961FC">
      <w:pPr>
        <w:pStyle w:val="Ttulo1"/>
      </w:pPr>
    </w:p>
    <w:p w14:paraId="3842BC25" w14:textId="77777777" w:rsidR="005105CC" w:rsidRDefault="005105CC">
      <w:pPr>
        <w:spacing w:line="240" w:lineRule="auto"/>
        <w:ind w:firstLine="0"/>
        <w:jc w:val="left"/>
        <w:rPr>
          <w:rFonts w:eastAsiaTheme="majorEastAsia" w:cstheme="majorBidi"/>
          <w:color w:val="000000" w:themeColor="text1"/>
          <w:sz w:val="36"/>
          <w:szCs w:val="32"/>
        </w:rPr>
      </w:pPr>
      <w:r>
        <w:br w:type="page"/>
      </w:r>
    </w:p>
    <w:p w14:paraId="1C0F1C1B" w14:textId="7F2E8F77" w:rsidR="008961FC" w:rsidRDefault="008961FC" w:rsidP="008961FC">
      <w:pPr>
        <w:pStyle w:val="Ttulo1"/>
      </w:pPr>
      <w:bookmarkStart w:id="64" w:name="_Toc113812980"/>
      <w:r>
        <w:lastRenderedPageBreak/>
        <w:t>Bibliografia</w:t>
      </w:r>
      <w:bookmarkEnd w:id="64"/>
    </w:p>
    <w:p w14:paraId="64DD014B" w14:textId="25928BCD" w:rsidR="008961FC" w:rsidRDefault="00131232" w:rsidP="00131232">
      <w:pPr>
        <w:pStyle w:val="PargrafodaLista"/>
        <w:numPr>
          <w:ilvl w:val="0"/>
          <w:numId w:val="8"/>
        </w:numPr>
      </w:pPr>
      <w:proofErr w:type="spellStart"/>
      <w:r>
        <w:t>Stackoverflow</w:t>
      </w:r>
      <w:proofErr w:type="spellEnd"/>
      <w:r>
        <w:t>:</w:t>
      </w:r>
    </w:p>
    <w:p w14:paraId="0209F238" w14:textId="6C73994D" w:rsidR="00131232" w:rsidRDefault="00000000" w:rsidP="00131232">
      <w:pPr>
        <w:pStyle w:val="PargrafodaLista"/>
        <w:numPr>
          <w:ilvl w:val="1"/>
          <w:numId w:val="8"/>
        </w:numPr>
      </w:pPr>
      <w:hyperlink r:id="rId34" w:history="1">
        <w:r w:rsidR="00131232" w:rsidRPr="00C03EA6">
          <w:rPr>
            <w:rStyle w:val="Hiperligao"/>
          </w:rPr>
          <w:t>https://stackoverflow.com/</w:t>
        </w:r>
      </w:hyperlink>
    </w:p>
    <w:p w14:paraId="3950675C" w14:textId="67E59360" w:rsidR="00131232" w:rsidRDefault="00131232" w:rsidP="00131232">
      <w:pPr>
        <w:pStyle w:val="PargrafodaLista"/>
        <w:numPr>
          <w:ilvl w:val="0"/>
          <w:numId w:val="8"/>
        </w:numPr>
      </w:pPr>
      <w:proofErr w:type="spellStart"/>
      <w:r>
        <w:t>Spotify</w:t>
      </w:r>
      <w:proofErr w:type="spellEnd"/>
      <w:r>
        <w:t>:</w:t>
      </w:r>
    </w:p>
    <w:p w14:paraId="6D53C32E" w14:textId="4354CBAE" w:rsidR="00131232" w:rsidRDefault="00000000" w:rsidP="00131232">
      <w:pPr>
        <w:pStyle w:val="PargrafodaLista"/>
        <w:numPr>
          <w:ilvl w:val="1"/>
          <w:numId w:val="8"/>
        </w:numPr>
      </w:pPr>
      <w:hyperlink r:id="rId35" w:history="1">
        <w:r w:rsidR="00131232" w:rsidRPr="00C03EA6">
          <w:rPr>
            <w:rStyle w:val="Hiperligao"/>
          </w:rPr>
          <w:t>https://open.spotify.com/</w:t>
        </w:r>
      </w:hyperlink>
    </w:p>
    <w:p w14:paraId="0BC54E89" w14:textId="2BF34865" w:rsidR="00131232" w:rsidRDefault="00131232" w:rsidP="00131232">
      <w:pPr>
        <w:pStyle w:val="PargrafodaLista"/>
        <w:numPr>
          <w:ilvl w:val="0"/>
          <w:numId w:val="8"/>
        </w:numPr>
      </w:pPr>
      <w:r>
        <w:t>Documentação PHP:</w:t>
      </w:r>
    </w:p>
    <w:p w14:paraId="663E732D" w14:textId="5A41DE20" w:rsidR="00131232" w:rsidRDefault="00000000" w:rsidP="00131232">
      <w:pPr>
        <w:pStyle w:val="PargrafodaLista"/>
        <w:numPr>
          <w:ilvl w:val="1"/>
          <w:numId w:val="8"/>
        </w:numPr>
      </w:pPr>
      <w:hyperlink r:id="rId36" w:history="1">
        <w:r w:rsidR="00131232" w:rsidRPr="00C03EA6">
          <w:rPr>
            <w:rStyle w:val="Hiperligao"/>
          </w:rPr>
          <w:t>https://www.php.net/</w:t>
        </w:r>
      </w:hyperlink>
    </w:p>
    <w:p w14:paraId="11752B93" w14:textId="111E64DA" w:rsidR="00131232" w:rsidRDefault="00AB5178" w:rsidP="00131232">
      <w:pPr>
        <w:pStyle w:val="PargrafodaLista"/>
        <w:numPr>
          <w:ilvl w:val="0"/>
          <w:numId w:val="8"/>
        </w:numPr>
      </w:pPr>
      <w:r>
        <w:t>Documentação Apache HTTP:</w:t>
      </w:r>
    </w:p>
    <w:p w14:paraId="560FA82E" w14:textId="7E80F1C7" w:rsidR="00AB5178" w:rsidRDefault="00000000" w:rsidP="00AB5178">
      <w:pPr>
        <w:pStyle w:val="PargrafodaLista"/>
        <w:numPr>
          <w:ilvl w:val="1"/>
          <w:numId w:val="8"/>
        </w:numPr>
      </w:pPr>
      <w:hyperlink r:id="rId37" w:history="1">
        <w:r w:rsidR="00AB5178" w:rsidRPr="00C03EA6">
          <w:rPr>
            <w:rStyle w:val="Hiperligao"/>
          </w:rPr>
          <w:t>https://httpd.apache.org/</w:t>
        </w:r>
      </w:hyperlink>
    </w:p>
    <w:p w14:paraId="16161757" w14:textId="066FB785" w:rsidR="00AB5178" w:rsidRDefault="00AB5178" w:rsidP="00AB5178">
      <w:pPr>
        <w:pStyle w:val="PargrafodaLista"/>
        <w:numPr>
          <w:ilvl w:val="0"/>
          <w:numId w:val="8"/>
        </w:numPr>
      </w:pPr>
      <w:proofErr w:type="spellStart"/>
      <w:r>
        <w:t>Wikipedia</w:t>
      </w:r>
      <w:proofErr w:type="spellEnd"/>
      <w:r>
        <w:t>:</w:t>
      </w:r>
    </w:p>
    <w:p w14:paraId="06E01574" w14:textId="243A9E9A" w:rsidR="00AB5178" w:rsidRDefault="00000000" w:rsidP="00AB5178">
      <w:pPr>
        <w:pStyle w:val="PargrafodaLista"/>
        <w:numPr>
          <w:ilvl w:val="1"/>
          <w:numId w:val="8"/>
        </w:numPr>
      </w:pPr>
      <w:hyperlink r:id="rId38" w:history="1">
        <w:r w:rsidR="00AB5178" w:rsidRPr="00C03EA6">
          <w:rPr>
            <w:rStyle w:val="Hiperligao"/>
          </w:rPr>
          <w:t>https://pt.wikipedia.org/</w:t>
        </w:r>
      </w:hyperlink>
    </w:p>
    <w:p w14:paraId="35D5D3D9" w14:textId="157A740F" w:rsidR="00AB5178" w:rsidRDefault="005105CC" w:rsidP="00AB5178">
      <w:pPr>
        <w:pStyle w:val="PargrafodaLista"/>
        <w:numPr>
          <w:ilvl w:val="0"/>
          <w:numId w:val="8"/>
        </w:numPr>
      </w:pPr>
      <w:r>
        <w:t>REST API Tutorial:</w:t>
      </w:r>
    </w:p>
    <w:p w14:paraId="15C32EC1" w14:textId="44C9A311" w:rsidR="005105CC" w:rsidRDefault="00000000" w:rsidP="005105CC">
      <w:pPr>
        <w:pStyle w:val="PargrafodaLista"/>
        <w:numPr>
          <w:ilvl w:val="1"/>
          <w:numId w:val="8"/>
        </w:numPr>
      </w:pPr>
      <w:hyperlink r:id="rId39" w:history="1">
        <w:r w:rsidR="005105CC" w:rsidRPr="00C03EA6">
          <w:rPr>
            <w:rStyle w:val="Hiperligao"/>
          </w:rPr>
          <w:t>https://restfulapi.net/</w:t>
        </w:r>
      </w:hyperlink>
    </w:p>
    <w:p w14:paraId="0681A124" w14:textId="123F9CD1" w:rsidR="00F01C3B" w:rsidRDefault="00F01C3B" w:rsidP="00F01C3B">
      <w:pPr>
        <w:pStyle w:val="PargrafodaLista"/>
        <w:numPr>
          <w:ilvl w:val="0"/>
          <w:numId w:val="8"/>
        </w:numPr>
      </w:pPr>
      <w:proofErr w:type="spellStart"/>
      <w:r>
        <w:t>Uizard</w:t>
      </w:r>
      <w:proofErr w:type="spellEnd"/>
      <w:r>
        <w:t>:</w:t>
      </w:r>
    </w:p>
    <w:p w14:paraId="2D6FC961" w14:textId="2A0BFAD7" w:rsidR="00F01C3B" w:rsidRDefault="00000000" w:rsidP="00F01C3B">
      <w:pPr>
        <w:pStyle w:val="PargrafodaLista"/>
        <w:numPr>
          <w:ilvl w:val="1"/>
          <w:numId w:val="8"/>
        </w:numPr>
      </w:pPr>
      <w:hyperlink r:id="rId40" w:history="1">
        <w:r w:rsidR="00F01C3B" w:rsidRPr="00C03EA6">
          <w:rPr>
            <w:rStyle w:val="Hiperligao"/>
          </w:rPr>
          <w:t>https://uizard.io/</w:t>
        </w:r>
      </w:hyperlink>
    </w:p>
    <w:p w14:paraId="7A51CADD" w14:textId="7161A7EC" w:rsidR="00F01C3B" w:rsidRDefault="00F01C3B" w:rsidP="00F01C3B">
      <w:pPr>
        <w:pStyle w:val="PargrafodaLista"/>
        <w:numPr>
          <w:ilvl w:val="0"/>
          <w:numId w:val="8"/>
        </w:numPr>
      </w:pPr>
      <w:proofErr w:type="spellStart"/>
      <w:r>
        <w:t>Draw</w:t>
      </w:r>
      <w:proofErr w:type="spellEnd"/>
      <w:r>
        <w:t xml:space="preserve"> IO:</w:t>
      </w:r>
    </w:p>
    <w:p w14:paraId="4A73FCA6" w14:textId="7B83EB94" w:rsidR="00F01C3B" w:rsidRDefault="00000000" w:rsidP="00F01C3B">
      <w:pPr>
        <w:pStyle w:val="PargrafodaLista"/>
        <w:numPr>
          <w:ilvl w:val="1"/>
          <w:numId w:val="8"/>
        </w:numPr>
      </w:pPr>
      <w:hyperlink r:id="rId41" w:history="1">
        <w:r w:rsidR="00F01C3B" w:rsidRPr="00C03EA6">
          <w:rPr>
            <w:rStyle w:val="Hiperligao"/>
          </w:rPr>
          <w:t>https://app.diagrams.net/</w:t>
        </w:r>
      </w:hyperlink>
    </w:p>
    <w:p w14:paraId="299675E8" w14:textId="77777777" w:rsidR="00F01C3B" w:rsidRDefault="00F01C3B" w:rsidP="00F01C3B"/>
    <w:p w14:paraId="6731C08D" w14:textId="77777777" w:rsidR="005105CC" w:rsidRPr="008961FC" w:rsidRDefault="005105CC" w:rsidP="005105CC"/>
    <w:sectPr w:rsidR="005105CC" w:rsidRPr="008961FC" w:rsidSect="00AF4235">
      <w:footerReference w:type="even" r:id="rId42"/>
      <w:footerReference w:type="default" r:id="rId43"/>
      <w:footerReference w:type="first" r:id="rId44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3F627D" w14:textId="77777777" w:rsidR="00557361" w:rsidRDefault="00557361" w:rsidP="00AF4235">
      <w:pPr>
        <w:spacing w:line="240" w:lineRule="auto"/>
      </w:pPr>
      <w:r>
        <w:separator/>
      </w:r>
    </w:p>
  </w:endnote>
  <w:endnote w:type="continuationSeparator" w:id="0">
    <w:p w14:paraId="1044367E" w14:textId="77777777" w:rsidR="00557361" w:rsidRDefault="00557361" w:rsidP="00AF423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317613190"/>
      <w:docPartObj>
        <w:docPartGallery w:val="Page Numbers (Bottom of Page)"/>
        <w:docPartUnique/>
      </w:docPartObj>
    </w:sdtPr>
    <w:sdtContent>
      <w:p w14:paraId="559D34BA" w14:textId="7766875F" w:rsidR="00AF4235" w:rsidRDefault="00AF4235" w:rsidP="00FD5D13">
        <w:pPr>
          <w:pStyle w:val="Rodap"/>
          <w:framePr w:wrap="none" w:vAnchor="text" w:hAnchor="margin" w:xAlign="inside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19CDB167" w14:textId="77777777" w:rsidR="00AF4235" w:rsidRDefault="00AF4235" w:rsidP="00AF4235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853878574"/>
      <w:docPartObj>
        <w:docPartGallery w:val="Page Numbers (Bottom of Page)"/>
        <w:docPartUnique/>
      </w:docPartObj>
    </w:sdtPr>
    <w:sdtContent>
      <w:p w14:paraId="33642DB7" w14:textId="6BD54398" w:rsidR="00AF4235" w:rsidRDefault="00AF4235" w:rsidP="00FD5D13">
        <w:pPr>
          <w:pStyle w:val="Rodap"/>
          <w:framePr w:wrap="none" w:vAnchor="text" w:hAnchor="margin" w:xAlign="inside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53472434" w14:textId="77777777" w:rsidR="00AF4235" w:rsidRDefault="00AF4235" w:rsidP="00AF4235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75666" w14:textId="77777777" w:rsidR="00AF4235" w:rsidRDefault="00AF4235" w:rsidP="00AF4235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92AC2A" w14:textId="77777777" w:rsidR="00557361" w:rsidRDefault="00557361" w:rsidP="00AF4235">
      <w:pPr>
        <w:spacing w:line="240" w:lineRule="auto"/>
      </w:pPr>
      <w:r>
        <w:separator/>
      </w:r>
    </w:p>
  </w:footnote>
  <w:footnote w:type="continuationSeparator" w:id="0">
    <w:p w14:paraId="29F98F32" w14:textId="77777777" w:rsidR="00557361" w:rsidRDefault="00557361" w:rsidP="00AF423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9B24C2"/>
    <w:multiLevelType w:val="hybridMultilevel"/>
    <w:tmpl w:val="EC062B90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1A794DDF"/>
    <w:multiLevelType w:val="hybridMultilevel"/>
    <w:tmpl w:val="42669500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2773168E"/>
    <w:multiLevelType w:val="hybridMultilevel"/>
    <w:tmpl w:val="DCB0EABE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279D7D07"/>
    <w:multiLevelType w:val="hybridMultilevel"/>
    <w:tmpl w:val="A040692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3FE86DD4"/>
    <w:multiLevelType w:val="hybridMultilevel"/>
    <w:tmpl w:val="6BF4CF22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505D5105"/>
    <w:multiLevelType w:val="hybridMultilevel"/>
    <w:tmpl w:val="5F803F1E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6089275E"/>
    <w:multiLevelType w:val="hybridMultilevel"/>
    <w:tmpl w:val="5BE25F06"/>
    <w:lvl w:ilvl="0" w:tplc="0809000F">
      <w:start w:val="1"/>
      <w:numFmt w:val="decimal"/>
      <w:lvlText w:val="%1."/>
      <w:lvlJc w:val="left"/>
      <w:pPr>
        <w:ind w:left="1287" w:hanging="360"/>
      </w:pPr>
    </w:lvl>
    <w:lvl w:ilvl="1" w:tplc="08090019" w:tentative="1">
      <w:start w:val="1"/>
      <w:numFmt w:val="lowerLetter"/>
      <w:lvlText w:val="%2."/>
      <w:lvlJc w:val="left"/>
      <w:pPr>
        <w:ind w:left="2007" w:hanging="360"/>
      </w:pPr>
    </w:lvl>
    <w:lvl w:ilvl="2" w:tplc="0809001B" w:tentative="1">
      <w:start w:val="1"/>
      <w:numFmt w:val="lowerRoman"/>
      <w:lvlText w:val="%3."/>
      <w:lvlJc w:val="right"/>
      <w:pPr>
        <w:ind w:left="2727" w:hanging="180"/>
      </w:pPr>
    </w:lvl>
    <w:lvl w:ilvl="3" w:tplc="0809000F" w:tentative="1">
      <w:start w:val="1"/>
      <w:numFmt w:val="decimal"/>
      <w:lvlText w:val="%4."/>
      <w:lvlJc w:val="left"/>
      <w:pPr>
        <w:ind w:left="3447" w:hanging="360"/>
      </w:pPr>
    </w:lvl>
    <w:lvl w:ilvl="4" w:tplc="08090019" w:tentative="1">
      <w:start w:val="1"/>
      <w:numFmt w:val="lowerLetter"/>
      <w:lvlText w:val="%5."/>
      <w:lvlJc w:val="left"/>
      <w:pPr>
        <w:ind w:left="4167" w:hanging="360"/>
      </w:pPr>
    </w:lvl>
    <w:lvl w:ilvl="5" w:tplc="0809001B" w:tentative="1">
      <w:start w:val="1"/>
      <w:numFmt w:val="lowerRoman"/>
      <w:lvlText w:val="%6."/>
      <w:lvlJc w:val="right"/>
      <w:pPr>
        <w:ind w:left="4887" w:hanging="180"/>
      </w:pPr>
    </w:lvl>
    <w:lvl w:ilvl="6" w:tplc="0809000F" w:tentative="1">
      <w:start w:val="1"/>
      <w:numFmt w:val="decimal"/>
      <w:lvlText w:val="%7."/>
      <w:lvlJc w:val="left"/>
      <w:pPr>
        <w:ind w:left="5607" w:hanging="360"/>
      </w:pPr>
    </w:lvl>
    <w:lvl w:ilvl="7" w:tplc="08090019" w:tentative="1">
      <w:start w:val="1"/>
      <w:numFmt w:val="lowerLetter"/>
      <w:lvlText w:val="%8."/>
      <w:lvlJc w:val="left"/>
      <w:pPr>
        <w:ind w:left="6327" w:hanging="360"/>
      </w:pPr>
    </w:lvl>
    <w:lvl w:ilvl="8" w:tplc="0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6C3D1BF6"/>
    <w:multiLevelType w:val="hybridMultilevel"/>
    <w:tmpl w:val="CAE2E102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6D9F4100"/>
    <w:multiLevelType w:val="hybridMultilevel"/>
    <w:tmpl w:val="A32689CC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7F8444AE"/>
    <w:multiLevelType w:val="hybridMultilevel"/>
    <w:tmpl w:val="1B7488CC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577590744">
    <w:abstractNumId w:val="5"/>
  </w:num>
  <w:num w:numId="2" w16cid:durableId="1945073252">
    <w:abstractNumId w:val="3"/>
  </w:num>
  <w:num w:numId="3" w16cid:durableId="2107070163">
    <w:abstractNumId w:val="1"/>
  </w:num>
  <w:num w:numId="4" w16cid:durableId="1462916821">
    <w:abstractNumId w:val="6"/>
  </w:num>
  <w:num w:numId="5" w16cid:durableId="1356734054">
    <w:abstractNumId w:val="8"/>
  </w:num>
  <w:num w:numId="6" w16cid:durableId="1478306247">
    <w:abstractNumId w:val="9"/>
  </w:num>
  <w:num w:numId="7" w16cid:durableId="2127459139">
    <w:abstractNumId w:val="2"/>
  </w:num>
  <w:num w:numId="8" w16cid:durableId="1168785133">
    <w:abstractNumId w:val="4"/>
  </w:num>
  <w:num w:numId="9" w16cid:durableId="1281186547">
    <w:abstractNumId w:val="7"/>
  </w:num>
  <w:num w:numId="10" w16cid:durableId="600381207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oncarcho, Goncalo">
    <w15:presenceInfo w15:providerId="AD" w15:userId="S::goncalo.moncarcho@sap.com::1da597cd-5efb-49e8-9d9a-2a160eba147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B6D"/>
    <w:rsid w:val="00001EF2"/>
    <w:rsid w:val="00023907"/>
    <w:rsid w:val="000257A3"/>
    <w:rsid w:val="00041ADA"/>
    <w:rsid w:val="000619B3"/>
    <w:rsid w:val="00094D81"/>
    <w:rsid w:val="00096C75"/>
    <w:rsid w:val="000C2EAE"/>
    <w:rsid w:val="000C7669"/>
    <w:rsid w:val="000D1D12"/>
    <w:rsid w:val="000E1CAE"/>
    <w:rsid w:val="000F51FA"/>
    <w:rsid w:val="0011688A"/>
    <w:rsid w:val="00131232"/>
    <w:rsid w:val="001561A6"/>
    <w:rsid w:val="00162DB1"/>
    <w:rsid w:val="001D063E"/>
    <w:rsid w:val="001D4DEC"/>
    <w:rsid w:val="001D7441"/>
    <w:rsid w:val="001F2B75"/>
    <w:rsid w:val="0021234F"/>
    <w:rsid w:val="002144CD"/>
    <w:rsid w:val="00220F9E"/>
    <w:rsid w:val="00233A6D"/>
    <w:rsid w:val="00241195"/>
    <w:rsid w:val="002424EA"/>
    <w:rsid w:val="0026639A"/>
    <w:rsid w:val="0029615E"/>
    <w:rsid w:val="00296B0B"/>
    <w:rsid w:val="003140EF"/>
    <w:rsid w:val="003A1C6B"/>
    <w:rsid w:val="003B0325"/>
    <w:rsid w:val="003F14F4"/>
    <w:rsid w:val="00454B31"/>
    <w:rsid w:val="00470805"/>
    <w:rsid w:val="004E5D12"/>
    <w:rsid w:val="005105CC"/>
    <w:rsid w:val="00555626"/>
    <w:rsid w:val="00557361"/>
    <w:rsid w:val="005C00C7"/>
    <w:rsid w:val="005C1986"/>
    <w:rsid w:val="006050AF"/>
    <w:rsid w:val="00620B4C"/>
    <w:rsid w:val="00632B30"/>
    <w:rsid w:val="00650FD6"/>
    <w:rsid w:val="00662A58"/>
    <w:rsid w:val="00676547"/>
    <w:rsid w:val="00685F0E"/>
    <w:rsid w:val="006A3FD6"/>
    <w:rsid w:val="006C260C"/>
    <w:rsid w:val="006C613D"/>
    <w:rsid w:val="007067AF"/>
    <w:rsid w:val="00716E6A"/>
    <w:rsid w:val="0073057D"/>
    <w:rsid w:val="007370A6"/>
    <w:rsid w:val="00737EBA"/>
    <w:rsid w:val="00751E3F"/>
    <w:rsid w:val="00753A1B"/>
    <w:rsid w:val="00773D96"/>
    <w:rsid w:val="007906CF"/>
    <w:rsid w:val="007E2D07"/>
    <w:rsid w:val="00802EC4"/>
    <w:rsid w:val="008961FC"/>
    <w:rsid w:val="008F0ED2"/>
    <w:rsid w:val="008F7CFE"/>
    <w:rsid w:val="00906481"/>
    <w:rsid w:val="00914B7D"/>
    <w:rsid w:val="00916233"/>
    <w:rsid w:val="0092644A"/>
    <w:rsid w:val="0094698C"/>
    <w:rsid w:val="00953F80"/>
    <w:rsid w:val="00954152"/>
    <w:rsid w:val="00965690"/>
    <w:rsid w:val="00984B6D"/>
    <w:rsid w:val="009B1BF3"/>
    <w:rsid w:val="009C2CC3"/>
    <w:rsid w:val="009E5451"/>
    <w:rsid w:val="00A02D3F"/>
    <w:rsid w:val="00A049D6"/>
    <w:rsid w:val="00A13590"/>
    <w:rsid w:val="00A72DED"/>
    <w:rsid w:val="00AB5178"/>
    <w:rsid w:val="00AC1BF1"/>
    <w:rsid w:val="00AE424B"/>
    <w:rsid w:val="00AF4235"/>
    <w:rsid w:val="00B04147"/>
    <w:rsid w:val="00B129C7"/>
    <w:rsid w:val="00B31844"/>
    <w:rsid w:val="00B31ABE"/>
    <w:rsid w:val="00B453D9"/>
    <w:rsid w:val="00B6254D"/>
    <w:rsid w:val="00B74610"/>
    <w:rsid w:val="00B862F8"/>
    <w:rsid w:val="00BA64B5"/>
    <w:rsid w:val="00BE58A0"/>
    <w:rsid w:val="00C06158"/>
    <w:rsid w:val="00C10BC7"/>
    <w:rsid w:val="00C12F77"/>
    <w:rsid w:val="00C149D7"/>
    <w:rsid w:val="00C434E4"/>
    <w:rsid w:val="00CB65B0"/>
    <w:rsid w:val="00CF1706"/>
    <w:rsid w:val="00CF2484"/>
    <w:rsid w:val="00D34CA6"/>
    <w:rsid w:val="00DC0E70"/>
    <w:rsid w:val="00DD46A0"/>
    <w:rsid w:val="00DF4BD6"/>
    <w:rsid w:val="00E514CE"/>
    <w:rsid w:val="00EC693D"/>
    <w:rsid w:val="00EE48C0"/>
    <w:rsid w:val="00EE6A7B"/>
    <w:rsid w:val="00EF2047"/>
    <w:rsid w:val="00F01C3B"/>
    <w:rsid w:val="00F1284A"/>
    <w:rsid w:val="00F15E1C"/>
    <w:rsid w:val="00F602F1"/>
    <w:rsid w:val="00F74DA4"/>
    <w:rsid w:val="00F92212"/>
    <w:rsid w:val="00FD0C2A"/>
    <w:rsid w:val="00FE1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9E063"/>
  <w15:chartTrackingRefBased/>
  <w15:docId w15:val="{3ABF7004-2415-364D-9F80-3F8B5837C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4610"/>
    <w:pPr>
      <w:spacing w:line="360" w:lineRule="auto"/>
      <w:ind w:firstLine="567"/>
      <w:jc w:val="both"/>
    </w:pPr>
    <w:rPr>
      <w:rFonts w:ascii="Arial Nova" w:hAnsi="Arial Nova"/>
      <w:sz w:val="22"/>
      <w:lang w:val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B74610"/>
    <w:pPr>
      <w:keepNext/>
      <w:keepLines/>
      <w:spacing w:before="240" w:after="240"/>
      <w:ind w:firstLine="0"/>
      <w:jc w:val="center"/>
      <w:outlineLvl w:val="0"/>
    </w:pPr>
    <w:rPr>
      <w:rFonts w:eastAsiaTheme="majorEastAsia" w:cstheme="majorBidi"/>
      <w:color w:val="000000" w:themeColor="text1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BE58A0"/>
    <w:pPr>
      <w:keepNext/>
      <w:keepLines/>
      <w:spacing w:before="240" w:after="240"/>
      <w:outlineLvl w:val="1"/>
    </w:pPr>
    <w:rPr>
      <w:rFonts w:eastAsiaTheme="majorEastAsia" w:cstheme="majorBidi"/>
      <w:color w:val="000000" w:themeColor="text1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B74610"/>
    <w:rPr>
      <w:rFonts w:ascii="Arial Nova" w:eastAsiaTheme="majorEastAsia" w:hAnsi="Arial Nova" w:cstheme="majorBidi"/>
      <w:color w:val="000000" w:themeColor="text1"/>
      <w:sz w:val="36"/>
      <w:szCs w:val="32"/>
      <w:lang w:val="pt-PT"/>
    </w:rPr>
  </w:style>
  <w:style w:type="paragraph" w:styleId="Cabealhodondice">
    <w:name w:val="TOC Heading"/>
    <w:basedOn w:val="Ttulo1"/>
    <w:next w:val="Normal"/>
    <w:uiPriority w:val="39"/>
    <w:unhideWhenUsed/>
    <w:qFormat/>
    <w:rsid w:val="00984B6D"/>
    <w:pPr>
      <w:spacing w:before="480" w:line="276" w:lineRule="auto"/>
      <w:jc w:val="left"/>
      <w:outlineLvl w:val="9"/>
    </w:pPr>
    <w:rPr>
      <w:rFonts w:asciiTheme="majorHAnsi" w:hAnsiTheme="majorHAnsi"/>
      <w:b/>
      <w:bCs/>
      <w:color w:val="2F5496" w:themeColor="accent1" w:themeShade="BF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84B6D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</w:rPr>
  </w:style>
  <w:style w:type="paragraph" w:styleId="ndice2">
    <w:name w:val="toc 2"/>
    <w:basedOn w:val="Normal"/>
    <w:next w:val="Normal"/>
    <w:autoRedefine/>
    <w:uiPriority w:val="39"/>
    <w:unhideWhenUsed/>
    <w:rsid w:val="00B862F8"/>
    <w:pPr>
      <w:tabs>
        <w:tab w:val="right" w:leader="dot" w:pos="9016"/>
      </w:tabs>
      <w:spacing w:before="120"/>
      <w:ind w:left="220"/>
      <w:jc w:val="left"/>
    </w:pPr>
    <w:rPr>
      <w:rFonts w:asciiTheme="minorHAnsi" w:hAnsiTheme="minorHAnsi" w:cstheme="minorHAnsi"/>
      <w:b/>
      <w:bCs/>
      <w:szCs w:val="22"/>
    </w:rPr>
  </w:style>
  <w:style w:type="paragraph" w:styleId="ndice3">
    <w:name w:val="toc 3"/>
    <w:basedOn w:val="Normal"/>
    <w:next w:val="Normal"/>
    <w:autoRedefine/>
    <w:uiPriority w:val="39"/>
    <w:semiHidden/>
    <w:unhideWhenUsed/>
    <w:rsid w:val="00984B6D"/>
    <w:pPr>
      <w:ind w:left="440"/>
      <w:jc w:val="left"/>
    </w:pPr>
    <w:rPr>
      <w:rFonts w:asciiTheme="minorHAnsi" w:hAnsiTheme="minorHAnsi"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84B6D"/>
    <w:pPr>
      <w:ind w:left="660"/>
      <w:jc w:val="left"/>
    </w:pPr>
    <w:rPr>
      <w:rFonts w:asciiTheme="minorHAnsi" w:hAnsiTheme="minorHAnsi"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984B6D"/>
    <w:pPr>
      <w:ind w:left="880"/>
      <w:jc w:val="left"/>
    </w:pPr>
    <w:rPr>
      <w:rFonts w:asciiTheme="minorHAnsi" w:hAnsiTheme="minorHAnsi"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984B6D"/>
    <w:pPr>
      <w:ind w:left="1100"/>
      <w:jc w:val="left"/>
    </w:pPr>
    <w:rPr>
      <w:rFonts w:asciiTheme="minorHAnsi" w:hAnsiTheme="minorHAnsi"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984B6D"/>
    <w:pPr>
      <w:ind w:left="1320"/>
      <w:jc w:val="left"/>
    </w:pPr>
    <w:rPr>
      <w:rFonts w:asciiTheme="minorHAnsi" w:hAnsiTheme="minorHAnsi"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984B6D"/>
    <w:pPr>
      <w:ind w:left="1540"/>
      <w:jc w:val="left"/>
    </w:pPr>
    <w:rPr>
      <w:rFonts w:asciiTheme="minorHAnsi" w:hAnsiTheme="minorHAnsi"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984B6D"/>
    <w:pPr>
      <w:ind w:left="1760"/>
      <w:jc w:val="left"/>
    </w:pPr>
    <w:rPr>
      <w:rFonts w:asciiTheme="minorHAnsi" w:hAnsiTheme="minorHAnsi" w:cstheme="minorHAnsi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632B30"/>
    <w:rPr>
      <w:color w:val="0563C1" w:themeColor="hyperlink"/>
      <w:u w:val="single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BE58A0"/>
    <w:rPr>
      <w:rFonts w:ascii="Arial Nova" w:eastAsiaTheme="majorEastAsia" w:hAnsi="Arial Nova" w:cstheme="majorBidi"/>
      <w:color w:val="000000" w:themeColor="text1"/>
      <w:sz w:val="32"/>
      <w:szCs w:val="32"/>
      <w:lang w:val="pt-PT"/>
    </w:rPr>
  </w:style>
  <w:style w:type="paragraph" w:styleId="Rodap">
    <w:name w:val="footer"/>
    <w:basedOn w:val="Normal"/>
    <w:link w:val="RodapCarter"/>
    <w:uiPriority w:val="99"/>
    <w:unhideWhenUsed/>
    <w:rsid w:val="00AF4235"/>
    <w:pPr>
      <w:tabs>
        <w:tab w:val="center" w:pos="4513"/>
        <w:tab w:val="right" w:pos="9026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AF4235"/>
    <w:rPr>
      <w:rFonts w:ascii="Arial Nova" w:hAnsi="Arial Nova"/>
      <w:sz w:val="22"/>
      <w:lang w:val="pt-PT"/>
    </w:rPr>
  </w:style>
  <w:style w:type="character" w:styleId="Nmerodepgina">
    <w:name w:val="page number"/>
    <w:basedOn w:val="Tipodeletrapredefinidodopargrafo"/>
    <w:uiPriority w:val="99"/>
    <w:semiHidden/>
    <w:unhideWhenUsed/>
    <w:rsid w:val="00AF4235"/>
  </w:style>
  <w:style w:type="paragraph" w:styleId="Cabealho">
    <w:name w:val="header"/>
    <w:basedOn w:val="Normal"/>
    <w:link w:val="CabealhoCarter"/>
    <w:uiPriority w:val="99"/>
    <w:unhideWhenUsed/>
    <w:rsid w:val="00AF4235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F4235"/>
    <w:rPr>
      <w:rFonts w:ascii="Arial Nova" w:hAnsi="Arial Nova"/>
      <w:sz w:val="22"/>
      <w:lang w:val="pt-PT"/>
    </w:rPr>
  </w:style>
  <w:style w:type="paragraph" w:styleId="PargrafodaLista">
    <w:name w:val="List Paragraph"/>
    <w:basedOn w:val="Normal"/>
    <w:uiPriority w:val="34"/>
    <w:qFormat/>
    <w:rsid w:val="001D4DEC"/>
    <w:pPr>
      <w:ind w:left="720"/>
      <w:contextualSpacing/>
    </w:pPr>
  </w:style>
  <w:style w:type="paragraph" w:styleId="Reviso">
    <w:name w:val="Revision"/>
    <w:hidden/>
    <w:uiPriority w:val="99"/>
    <w:semiHidden/>
    <w:rsid w:val="001D4DEC"/>
    <w:rPr>
      <w:rFonts w:ascii="Arial Nova" w:hAnsi="Arial Nova"/>
      <w:sz w:val="22"/>
      <w:lang w:val="pt-PT"/>
    </w:rPr>
  </w:style>
  <w:style w:type="paragraph" w:styleId="Legenda">
    <w:name w:val="caption"/>
    <w:basedOn w:val="Normal"/>
    <w:next w:val="Normal"/>
    <w:uiPriority w:val="35"/>
    <w:unhideWhenUsed/>
    <w:qFormat/>
    <w:rsid w:val="00041ADA"/>
    <w:pPr>
      <w:spacing w:after="200" w:line="240" w:lineRule="auto"/>
      <w:ind w:firstLine="0"/>
      <w:jc w:val="center"/>
    </w:pPr>
    <w:rPr>
      <w:i/>
      <w:iCs/>
      <w:color w:val="44546A" w:themeColor="text2"/>
      <w:sz w:val="18"/>
      <w:szCs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9B1BF3"/>
    <w:rPr>
      <w:color w:val="605E5C"/>
      <w:shd w:val="clear" w:color="auto" w:fill="E1DFDD"/>
    </w:rPr>
  </w:style>
  <w:style w:type="table" w:styleId="TabelacomGrelha">
    <w:name w:val="Table Grid"/>
    <w:basedOn w:val="Tabelanormal"/>
    <w:uiPriority w:val="39"/>
    <w:rsid w:val="006C26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Lista1Clara-Destaque1">
    <w:name w:val="List Table 1 Light Accent 1"/>
    <w:basedOn w:val="Tabelanormal"/>
    <w:uiPriority w:val="46"/>
    <w:rsid w:val="006C260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1Clara">
    <w:name w:val="List Table 1 Light"/>
    <w:basedOn w:val="Tabelanormal"/>
    <w:uiPriority w:val="46"/>
    <w:rsid w:val="006C260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SemEspaamento">
    <w:name w:val="No Spacing"/>
    <w:uiPriority w:val="1"/>
    <w:qFormat/>
    <w:rsid w:val="00906481"/>
    <w:pPr>
      <w:ind w:firstLine="567"/>
      <w:jc w:val="both"/>
    </w:pPr>
    <w:rPr>
      <w:rFonts w:ascii="Arial Nova" w:hAnsi="Arial Nova"/>
      <w:sz w:val="22"/>
      <w:lang w:val="pt-PT"/>
    </w:rPr>
  </w:style>
  <w:style w:type="paragraph" w:styleId="ndicedeilustraes">
    <w:name w:val="table of figures"/>
    <w:basedOn w:val="Normal"/>
    <w:next w:val="Normal"/>
    <w:uiPriority w:val="99"/>
    <w:unhideWhenUsed/>
    <w:rsid w:val="005105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5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9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3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101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8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4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1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855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60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8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624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450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4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77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391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9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1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918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28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2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1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497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277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3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3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8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2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50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357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71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6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05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433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9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restfulapi.net/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stackoverflow.com/" TargetMode="External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httpd.apache.org/" TargetMode="External"/><Relationship Id="rId40" Type="http://schemas.openxmlformats.org/officeDocument/2006/relationships/hyperlink" Target="https://uizard.io/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php.net/" TargetMode="External"/><Relationship Id="rId10" Type="http://schemas.openxmlformats.org/officeDocument/2006/relationships/hyperlink" Target="https://app.uizard.io/p/0d0e09a7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open.spotify.com/" TargetMode="External"/><Relationship Id="rId43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pt.wikipedia.org/" TargetMode="External"/><Relationship Id="rId46" Type="http://schemas.microsoft.com/office/2011/relationships/people" Target="people.xml"/><Relationship Id="rId20" Type="http://schemas.openxmlformats.org/officeDocument/2006/relationships/image" Target="media/image12.png"/><Relationship Id="rId41" Type="http://schemas.openxmlformats.org/officeDocument/2006/relationships/hyperlink" Target="https://app.diagrams.ne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A4B7DF2-25D0-924C-BCBD-924DE64E29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37</Pages>
  <Words>4793</Words>
  <Characters>25884</Characters>
  <Application>Microsoft Office Word</Application>
  <DocSecurity>0</DocSecurity>
  <Lines>215</Lines>
  <Paragraphs>61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Moncarcho, Goncalo</dc:creator>
  <cp:keywords/>
  <dc:description/>
  <cp:lastModifiedBy>Ana Sofia Oliveira (P)</cp:lastModifiedBy>
  <cp:revision>3</cp:revision>
  <dcterms:created xsi:type="dcterms:W3CDTF">2022-09-17T18:00:00Z</dcterms:created>
  <dcterms:modified xsi:type="dcterms:W3CDTF">2022-09-17T18:48:00Z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680d606-3385-4829-a27a-d391e7785643_Enabled">
    <vt:lpwstr>true</vt:lpwstr>
  </property>
  <property fmtid="{D5CDD505-2E9C-101B-9397-08002B2CF9AE}" pid="3" name="MSIP_Label_1680d606-3385-4829-a27a-d391e7785643_SetDate">
    <vt:lpwstr>2022-09-17T18:00:49Z</vt:lpwstr>
  </property>
  <property fmtid="{D5CDD505-2E9C-101B-9397-08002B2CF9AE}" pid="4" name="MSIP_Label_1680d606-3385-4829-a27a-d391e7785643_Method">
    <vt:lpwstr>Standard</vt:lpwstr>
  </property>
  <property fmtid="{D5CDD505-2E9C-101B-9397-08002B2CF9AE}" pid="5" name="MSIP_Label_1680d606-3385-4829-a27a-d391e7785643_Name">
    <vt:lpwstr>1680d606-3385-4829-a27a-d391e7785643</vt:lpwstr>
  </property>
  <property fmtid="{D5CDD505-2E9C-101B-9397-08002B2CF9AE}" pid="6" name="MSIP_Label_1680d606-3385-4829-a27a-d391e7785643_SiteId">
    <vt:lpwstr>b6f420c1-da14-4124-b666-fadafb6ebc04</vt:lpwstr>
  </property>
  <property fmtid="{D5CDD505-2E9C-101B-9397-08002B2CF9AE}" pid="7" name="MSIP_Label_1680d606-3385-4829-a27a-d391e7785643_ActionId">
    <vt:lpwstr>2b8e43a3-5e09-47ee-abc6-e61125a9388e</vt:lpwstr>
  </property>
  <property fmtid="{D5CDD505-2E9C-101B-9397-08002B2CF9AE}" pid="8" name="MSIP_Label_1680d606-3385-4829-a27a-d391e7785643_ContentBits">
    <vt:lpwstr>0</vt:lpwstr>
  </property>
</Properties>
</file>